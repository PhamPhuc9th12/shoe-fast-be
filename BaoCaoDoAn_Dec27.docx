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694FB8">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0F97893">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14:sizeRelH relativeFrom="margin">
              <wp14:pctWidth>0</wp14:pctWidth>
            </wp14:sizeRelH>
          </wp:anchor>
        </w:drawing>
      </w:r>
    </w:p>
    <w:p w14:paraId="26DDE1F5" w14:textId="77777777" w:rsidR="00667CA5" w:rsidRPr="004F7744" w:rsidRDefault="00667CA5" w:rsidP="00694FB8">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94FB8">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94FB8">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94FB8">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3E91E8E9" w14:textId="01D7A3E5" w:rsidR="00DE195D" w:rsidRDefault="00DE195D" w:rsidP="003A28B7">
      <w:pPr>
        <w:spacing w:line="312" w:lineRule="auto"/>
        <w:ind w:right="144"/>
        <w:jc w:val="center"/>
        <w:rPr>
          <w:rFonts w:ascii="Times New Roman" w:hAnsi="Times New Roman" w:cs="Times New Roman"/>
          <w:b/>
          <w:bCs/>
          <w:color w:val="000000"/>
          <w:sz w:val="32"/>
          <w:szCs w:val="32"/>
        </w:rPr>
      </w:pPr>
      <w:r>
        <w:rPr>
          <w:rFonts w:ascii="Times New Roman" w:hAnsi="Times New Roman" w:cs="Times New Roman"/>
          <w:b/>
          <w:iCs/>
          <w:sz w:val="32"/>
          <w:szCs w:val="32"/>
        </w:rPr>
        <w:t>Đề tài</w:t>
      </w:r>
      <w:r w:rsidR="003A28B7" w:rsidRPr="00363E6E">
        <w:rPr>
          <w:rFonts w:ascii="Times New Roman" w:hAnsi="Times New Roman" w:cs="Times New Roman"/>
          <w:b/>
          <w:bCs/>
          <w:color w:val="000000"/>
          <w:sz w:val="32"/>
          <w:szCs w:val="32"/>
        </w:rPr>
        <w:t xml:space="preserve">: </w:t>
      </w:r>
      <w:r w:rsidR="00667CA5" w:rsidRPr="00363E6E">
        <w:rPr>
          <w:rFonts w:ascii="Times New Roman" w:hAnsi="Times New Roman" w:cs="Times New Roman"/>
          <w:b/>
          <w:bCs/>
          <w:color w:val="000000"/>
          <w:sz w:val="32"/>
          <w:szCs w:val="32"/>
        </w:rPr>
        <w:t xml:space="preserve">XÂY DỰNG WEBSITE </w:t>
      </w:r>
      <w:r>
        <w:rPr>
          <w:rFonts w:ascii="Times New Roman" w:hAnsi="Times New Roman" w:cs="Times New Roman"/>
          <w:b/>
          <w:bCs/>
          <w:color w:val="000000"/>
          <w:sz w:val="32"/>
          <w:szCs w:val="32"/>
        </w:rPr>
        <w:t xml:space="preserve">THƯƠNG MẠI ĐIỆN TỬ </w:t>
      </w:r>
    </w:p>
    <w:p w14:paraId="11679681" w14:textId="38BAFDD2" w:rsidR="00667CA5" w:rsidRDefault="00DE195D" w:rsidP="003A28B7">
      <w:pPr>
        <w:spacing w:line="312" w:lineRule="auto"/>
        <w:ind w:right="144"/>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SHOP </w:t>
      </w:r>
      <w:r w:rsidR="00667CA5" w:rsidRPr="00363E6E">
        <w:rPr>
          <w:rFonts w:ascii="Times New Roman" w:hAnsi="Times New Roman" w:cs="Times New Roman"/>
          <w:b/>
          <w:bCs/>
          <w:color w:val="000000"/>
          <w:sz w:val="32"/>
          <w:szCs w:val="32"/>
        </w:rPr>
        <w:t xml:space="preserve">GIÀY </w:t>
      </w:r>
      <w:r>
        <w:rPr>
          <w:rFonts w:ascii="Times New Roman" w:hAnsi="Times New Roman" w:cs="Times New Roman"/>
          <w:b/>
          <w:bCs/>
          <w:color w:val="000000"/>
          <w:sz w:val="32"/>
          <w:szCs w:val="32"/>
        </w:rPr>
        <w:t xml:space="preserve">DÉP </w:t>
      </w:r>
      <w:r w:rsidR="00667CA5" w:rsidRPr="00363E6E">
        <w:rPr>
          <w:rFonts w:ascii="Times New Roman" w:hAnsi="Times New Roman" w:cs="Times New Roman"/>
          <w:b/>
          <w:bCs/>
          <w:color w:val="000000"/>
          <w:sz w:val="32"/>
          <w:szCs w:val="32"/>
        </w:rPr>
        <w:t>SỬ DỤNG SPRINGBOOT VÀ REACTJS</w:t>
      </w:r>
    </w:p>
    <w:p w14:paraId="64D48F56" w14:textId="77777777" w:rsidR="003A28B7" w:rsidRPr="00363E6E" w:rsidRDefault="003A28B7" w:rsidP="00363E6E">
      <w:pPr>
        <w:spacing w:line="312" w:lineRule="auto"/>
        <w:ind w:right="144"/>
        <w:jc w:val="center"/>
        <w:rPr>
          <w:rFonts w:ascii="Times New Roman" w:hAnsi="Times New Roman" w:cs="Times New Roman"/>
          <w:b/>
          <w:bCs/>
          <w:color w:val="000000"/>
          <w:sz w:val="24"/>
          <w:szCs w:val="24"/>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6D25C309" w14:textId="77777777" w:rsidR="003A28B7" w:rsidRDefault="003A28B7" w:rsidP="00694FB8">
      <w:pPr>
        <w:spacing w:line="240" w:lineRule="auto"/>
        <w:ind w:left="2880" w:firstLine="720"/>
        <w:rPr>
          <w:rFonts w:ascii="Times New Roman" w:eastAsia="Times New Roman" w:hAnsi="Times New Roman" w:cs="Times New Roman"/>
          <w:b/>
          <w:i/>
          <w:sz w:val="28"/>
          <w:szCs w:val="28"/>
        </w:rPr>
      </w:pPr>
    </w:p>
    <w:p w14:paraId="207BB618" w14:textId="77777777" w:rsidR="00A62C54" w:rsidRDefault="00A62C54" w:rsidP="00694FB8">
      <w:pPr>
        <w:spacing w:line="240" w:lineRule="auto"/>
        <w:ind w:left="2880" w:firstLine="720"/>
        <w:rPr>
          <w:rFonts w:ascii="Times New Roman" w:eastAsia="Times New Roman" w:hAnsi="Times New Roman" w:cs="Times New Roman"/>
          <w:b/>
          <w:i/>
          <w:sz w:val="28"/>
          <w:szCs w:val="28"/>
        </w:rPr>
      </w:pPr>
    </w:p>
    <w:p w14:paraId="4C1506F1" w14:textId="4D611551" w:rsidR="00667CA5" w:rsidRPr="004F7744" w:rsidRDefault="00667CA5" w:rsidP="00694FB8">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2534C5A1" w14:textId="77777777" w:rsidR="00F86191" w:rsidRDefault="00F86191" w:rsidP="00694FB8">
      <w:pPr>
        <w:spacing w:line="240" w:lineRule="auto"/>
        <w:ind w:firstLine="144"/>
        <w:jc w:val="center"/>
        <w:rPr>
          <w:rFonts w:ascii="Times New Roman" w:eastAsia="Times New Roman" w:hAnsi="Times New Roman" w:cs="Times New Roman"/>
          <w:bCs/>
          <w:sz w:val="26"/>
          <w:szCs w:val="26"/>
        </w:rPr>
        <w:sectPr w:rsidR="00F86191" w:rsidSect="00425CEC">
          <w:footerReference w:type="default" r:id="rId10"/>
          <w:footerReference w:type="firs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94FB8">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694FB8">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694FB8">
      <w:pPr>
        <w:spacing w:after="116" w:line="312" w:lineRule="auto"/>
        <w:ind w:right="6"/>
        <w:rPr>
          <w:rFonts w:ascii="Times New Roman" w:eastAsia="Times New Roman" w:hAnsi="Times New Roman" w:cs="Times New Roman"/>
          <w:bCs/>
          <w:sz w:val="26"/>
          <w:szCs w:val="26"/>
        </w:rPr>
      </w:pPr>
    </w:p>
    <w:p w14:paraId="4F82BC0B" w14:textId="77777777" w:rsidR="00F86191" w:rsidRDefault="00667CA5" w:rsidP="00694FB8">
      <w:pPr>
        <w:jc w:val="center"/>
        <w:rPr>
          <w:rFonts w:ascii="Times New Roman" w:eastAsia="Times New Roman" w:hAnsi="Times New Roman" w:cs="Times New Roman"/>
          <w:bCs/>
          <w:sz w:val="26"/>
          <w:szCs w:val="26"/>
        </w:rPr>
        <w:sectPr w:rsidR="00F86191" w:rsidSect="00F86191">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115954A2" w:rsidR="0040269E" w:rsidRPr="00456C49" w:rsidRDefault="0040269E" w:rsidP="00694FB8">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22E2910C" w:rsidR="00F95225" w:rsidRDefault="0040269E" w:rsidP="00694FB8">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68E3519F" w14:textId="77777777" w:rsidR="00F95225" w:rsidRDefault="00F9522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08731DE" w14:textId="77777777" w:rsidR="003E2D72" w:rsidRDefault="003E2D72" w:rsidP="00F95225">
      <w:pPr>
        <w:tabs>
          <w:tab w:val="left" w:pos="567"/>
        </w:tabs>
        <w:jc w:val="center"/>
        <w:rPr>
          <w:rFonts w:ascii="Times New Roman" w:eastAsia="Times New Roman" w:hAnsi="Times New Roman" w:cs="Times New Roman"/>
          <w:b/>
          <w:sz w:val="26"/>
          <w:szCs w:val="26"/>
        </w:rPr>
        <w:sectPr w:rsidR="003E2D72" w:rsidSect="00F86191">
          <w:footerReference w:type="default" r:id="rId12"/>
          <w:pgSz w:w="12240" w:h="15840" w:code="1"/>
          <w:pgMar w:top="1440" w:right="1440" w:bottom="1440" w:left="1440" w:header="720" w:footer="720" w:gutter="0"/>
          <w:pgNumType w:start="1"/>
          <w:cols w:space="720"/>
          <w:titlePg/>
          <w:docGrid w:linePitch="360"/>
        </w:sectPr>
      </w:pPr>
    </w:p>
    <w:p w14:paraId="55D43271" w14:textId="77777777" w:rsidR="00F95225" w:rsidRPr="00456C49" w:rsidRDefault="00F95225" w:rsidP="00F95225">
      <w:pPr>
        <w:tabs>
          <w:tab w:val="left" w:pos="567"/>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Pr="00456C49">
        <w:rPr>
          <w:rFonts w:ascii="Times New Roman" w:eastAsia="Times New Roman" w:hAnsi="Times New Roman" w:cs="Times New Roman"/>
          <w:b/>
          <w:sz w:val="26"/>
          <w:szCs w:val="26"/>
        </w:rPr>
        <w:t>ỜI CẢM ƠN</w:t>
      </w:r>
    </w:p>
    <w:p w14:paraId="489FF896"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Pr="00456C49">
        <w:rPr>
          <w:rFonts w:ascii="Times New Roman" w:hAnsi="Times New Roman" w:cs="Times New Roman"/>
          <w:color w:val="000000"/>
          <w:sz w:val="26"/>
          <w:szCs w:val="26"/>
        </w:rPr>
        <w:t>Lời đầu tiên, em xin phép gửi lời cảm ơn chân thành nhất tới các thầy cô khoa Công Nghệ Thông Tin 1, cùng toàn thể các thầy cô tại Học viện Công nghệ Bưu chính Viễn thông, đã dành sự quan tâm, chỉ dạy, truyền đạt kiến thức cho em trong suốt hơn 4 năm học đại học vừa qua.</w:t>
      </w:r>
    </w:p>
    <w:p w14:paraId="3C105CAC"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Đặc biệt, em xin gửi lời cảm ơn sâu sắc nhất tới thầy Bùi Văn Kiên, giảng viên hướng dẫn em để thực hiện đồ án này. Với sự giúp đỡ tận tình của thầy, em đã hoàn thành được đồ án tốt nghiệp. Em xin chân thành cảm ơn thầy!</w:t>
      </w:r>
    </w:p>
    <w:p w14:paraId="5AC00594"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 và làm việc sau này.</w:t>
      </w:r>
    </w:p>
    <w:p w14:paraId="13A2E977"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Em xin chân thành cảm ơn!</w:t>
      </w:r>
    </w:p>
    <w:p w14:paraId="6BE346E1" w14:textId="77777777" w:rsidR="00F95225" w:rsidRDefault="00F95225" w:rsidP="00F95225">
      <w:pPr>
        <w:tabs>
          <w:tab w:val="left" w:pos="567"/>
        </w:tabs>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năm 20</w:t>
      </w:r>
      <w:r>
        <w:rPr>
          <w:rFonts w:ascii="Times New Roman" w:hAnsi="Times New Roman" w:cs="Times New Roman"/>
          <w:i/>
          <w:iCs/>
          <w:color w:val="000000"/>
          <w:sz w:val="26"/>
          <w:szCs w:val="26"/>
        </w:rPr>
        <w:t>…</w:t>
      </w:r>
    </w:p>
    <w:p w14:paraId="09231EFA" w14:textId="77777777" w:rsidR="00F95225" w:rsidRPr="00456C49" w:rsidRDefault="00F95225" w:rsidP="00F95225">
      <w:pPr>
        <w:tabs>
          <w:tab w:val="left" w:pos="567"/>
        </w:tabs>
        <w:autoSpaceDE w:val="0"/>
        <w:autoSpaceDN w:val="0"/>
        <w:adjustRightInd w:val="0"/>
        <w:spacing w:after="0" w:line="312" w:lineRule="auto"/>
        <w:rPr>
          <w:rFonts w:ascii="Times New Roman" w:hAnsi="Times New Roman" w:cs="Times New Roman"/>
          <w:i/>
          <w:iCs/>
          <w:color w:val="000000"/>
          <w:sz w:val="26"/>
          <w:szCs w:val="26"/>
        </w:rPr>
      </w:pPr>
    </w:p>
    <w:p w14:paraId="23680C67" w14:textId="77777777" w:rsidR="00F95225" w:rsidRPr="00456C49" w:rsidRDefault="00F95225" w:rsidP="00F95225">
      <w:pPr>
        <w:tabs>
          <w:tab w:val="left" w:pos="567"/>
        </w:tabs>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Pr="00456C49">
        <w:rPr>
          <w:rFonts w:ascii="Times New Roman" w:hAnsi="Times New Roman" w:cs="Times New Roman"/>
          <w:color w:val="000000"/>
          <w:sz w:val="26"/>
          <w:szCs w:val="26"/>
        </w:rPr>
        <w:t>Sinh viên</w:t>
      </w:r>
    </w:p>
    <w:p w14:paraId="69B08C01"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34F7F23B"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2714A28B"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5DAC718E" w14:textId="77777777" w:rsidR="00F95225" w:rsidRPr="00456C49" w:rsidRDefault="00F95225" w:rsidP="00F95225">
      <w:pPr>
        <w:tabs>
          <w:tab w:val="left" w:pos="567"/>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9B0E8DF" w14:textId="77777777" w:rsidR="00851A98" w:rsidRPr="00456C49" w:rsidRDefault="00851A98" w:rsidP="00363E6E">
      <w:pPr>
        <w:spacing w:after="65" w:line="312" w:lineRule="auto"/>
        <w:ind w:left="10" w:right="161" w:firstLine="39"/>
        <w:rPr>
          <w:rFonts w:ascii="Times New Roman" w:eastAsia="Times New Roman" w:hAnsi="Times New Roman" w:cs="Times New Roman"/>
          <w:b/>
          <w:sz w:val="26"/>
          <w:szCs w:val="26"/>
        </w:rPr>
      </w:pPr>
    </w:p>
    <w:p w14:paraId="204D3328"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rsidP="00694F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EDB7CDD" w14:textId="77777777" w:rsidR="00F86191" w:rsidRDefault="00F86191" w:rsidP="00694FB8">
      <w:pPr>
        <w:tabs>
          <w:tab w:val="left" w:pos="567"/>
        </w:tabs>
        <w:jc w:val="center"/>
        <w:rPr>
          <w:rFonts w:ascii="Times New Roman" w:eastAsia="Times New Roman" w:hAnsi="Times New Roman" w:cs="Times New Roman"/>
          <w:b/>
          <w:sz w:val="26"/>
          <w:szCs w:val="26"/>
        </w:rPr>
        <w:sectPr w:rsidR="00F86191" w:rsidSect="00F86191">
          <w:pgSz w:w="12240" w:h="15840" w:code="1"/>
          <w:pgMar w:top="1440" w:right="1440" w:bottom="1440" w:left="1440" w:header="720" w:footer="720" w:gutter="0"/>
          <w:pgNumType w:start="1"/>
          <w:cols w:space="720"/>
          <w:titlePg/>
          <w:docGrid w:linePitch="360"/>
        </w:sectPr>
      </w:pPr>
    </w:p>
    <w:bookmarkStart w:id="1" w:name="_Toc186228711" w:displacedByCustomXml="next"/>
    <w:sdt>
      <w:sdtPr>
        <w:rPr>
          <w:rFonts w:asciiTheme="minorHAnsi" w:eastAsiaTheme="minorHAnsi" w:hAnsiTheme="minorHAnsi" w:cs="Times New Roman"/>
          <w:sz w:val="22"/>
          <w:szCs w:val="22"/>
        </w:rPr>
        <w:id w:val="-794518893"/>
        <w:docPartObj>
          <w:docPartGallery w:val="Table of Contents"/>
          <w:docPartUnique/>
        </w:docPartObj>
      </w:sdtPr>
      <w:sdtEndPr>
        <w:rPr>
          <w:rFonts w:cstheme="minorBidi"/>
          <w:b w:val="0"/>
          <w:noProof/>
        </w:rPr>
      </w:sdtEndPr>
      <w:sdtContent>
        <w:p w14:paraId="6DC33D1B" w14:textId="11A8464B" w:rsidR="00C449EE" w:rsidRPr="00805128" w:rsidRDefault="00C449EE" w:rsidP="00805128">
          <w:pPr>
            <w:pStyle w:val="Heading1"/>
            <w:rPr>
              <w:rStyle w:val="Heading1Char"/>
              <w:b/>
              <w:bCs/>
              <w:rPrChange w:id="2" w:author="Phuc Pham Thanh" w:date="2024-12-27T21:51:00Z" w16du:dateUtc="2024-12-27T14:51:00Z">
                <w:rPr>
                  <w:rFonts w:cs="Times New Roman"/>
                </w:rPr>
              </w:rPrChange>
            </w:rPr>
            <w:pPrChange w:id="3" w:author="Phuc Pham Thanh" w:date="2024-12-27T21:51:00Z" w16du:dateUtc="2024-12-27T14:51:00Z">
              <w:pPr>
                <w:pStyle w:val="TOCHeading"/>
              </w:pPr>
            </w:pPrChange>
          </w:pPr>
          <w:r w:rsidRPr="00805128">
            <w:rPr>
              <w:rStyle w:val="Heading1Char"/>
              <w:b/>
              <w:bCs/>
              <w:rPrChange w:id="4" w:author="Phuc Pham Thanh" w:date="2024-12-27T21:51:00Z" w16du:dateUtc="2024-12-27T14:51:00Z">
                <w:rPr>
                  <w:rFonts w:cs="Times New Roman"/>
                </w:rPr>
              </w:rPrChange>
            </w:rPr>
            <w:t>MỤC LỤC</w:t>
          </w:r>
          <w:bookmarkEnd w:id="1"/>
        </w:p>
        <w:p w14:paraId="6AE3FA71" w14:textId="187D57DD" w:rsidR="00805128" w:rsidRPr="00805128" w:rsidRDefault="00C449EE">
          <w:pPr>
            <w:pStyle w:val="TOC1"/>
            <w:tabs>
              <w:tab w:val="right" w:leader="dot" w:pos="9350"/>
            </w:tabs>
            <w:rPr>
              <w:ins w:id="5" w:author="Phuc Pham Thanh" w:date="2024-12-27T21:51:00Z" w16du:dateUtc="2024-12-27T14:51:00Z"/>
              <w:rFonts w:ascii="Times New Roman" w:eastAsiaTheme="minorEastAsia" w:hAnsi="Times New Roman" w:cs="Times New Roman"/>
              <w:noProof/>
              <w:kern w:val="2"/>
              <w:sz w:val="26"/>
              <w:szCs w:val="26"/>
              <w14:ligatures w14:val="standardContextual"/>
              <w:rPrChange w:id="6" w:author="Phuc Pham Thanh" w:date="2024-12-27T21:52:00Z" w16du:dateUtc="2024-12-27T14:52:00Z">
                <w:rPr>
                  <w:ins w:id="7" w:author="Phuc Pham Thanh" w:date="2024-12-27T21:51:00Z" w16du:dateUtc="2024-12-27T14:51:00Z"/>
                  <w:rFonts w:eastAsiaTheme="minorEastAsia"/>
                  <w:noProof/>
                  <w:kern w:val="2"/>
                  <w14:ligatures w14:val="standardContextual"/>
                </w:rPr>
              </w:rPrChange>
            </w:rPr>
          </w:pPr>
          <w:r w:rsidRPr="00805128">
            <w:rPr>
              <w:rFonts w:ascii="Times New Roman" w:hAnsi="Times New Roman" w:cs="Times New Roman"/>
            </w:rPr>
            <w:fldChar w:fldCharType="begin"/>
          </w:r>
          <w:r w:rsidRPr="00805128">
            <w:rPr>
              <w:rFonts w:ascii="Times New Roman" w:hAnsi="Times New Roman" w:cs="Times New Roman"/>
            </w:rPr>
            <w:instrText xml:space="preserve"> TOC \o "1-3" \h \z \u </w:instrText>
          </w:r>
          <w:r w:rsidRPr="00805128">
            <w:rPr>
              <w:rFonts w:ascii="Times New Roman" w:hAnsi="Times New Roman" w:cs="Times New Roman"/>
            </w:rPr>
            <w:fldChar w:fldCharType="separate"/>
          </w:r>
          <w:ins w:id="8" w:author="Phuc Pham Thanh" w:date="2024-12-27T21:51:00Z" w16du:dateUtc="2024-12-27T14:51:00Z">
            <w:r w:rsidR="00805128" w:rsidRPr="00805128">
              <w:rPr>
                <w:rStyle w:val="Hyperlink"/>
                <w:rFonts w:ascii="Times New Roman" w:hAnsi="Times New Roman" w:cs="Times New Roman"/>
                <w:noProof/>
                <w:sz w:val="26"/>
                <w:szCs w:val="26"/>
                <w:rPrChange w:id="9" w:author="Phuc Pham Thanh" w:date="2024-12-27T21:52:00Z" w16du:dateUtc="2024-12-27T14:52:00Z">
                  <w:rPr>
                    <w:rStyle w:val="Hyperlink"/>
                    <w:noProof/>
                  </w:rPr>
                </w:rPrChange>
              </w:rPr>
              <w:fldChar w:fldCharType="begin"/>
            </w:r>
            <w:r w:rsidR="00805128" w:rsidRPr="00805128">
              <w:rPr>
                <w:rStyle w:val="Hyperlink"/>
                <w:rFonts w:ascii="Times New Roman" w:hAnsi="Times New Roman" w:cs="Times New Roman"/>
                <w:noProof/>
                <w:sz w:val="26"/>
                <w:szCs w:val="26"/>
                <w:rPrChange w:id="10" w:author="Phuc Pham Thanh" w:date="2024-12-27T21:52:00Z" w16du:dateUtc="2024-12-27T14:52:00Z">
                  <w:rPr>
                    <w:rStyle w:val="Hyperlink"/>
                    <w:noProof/>
                  </w:rPr>
                </w:rPrChange>
              </w:rPr>
              <w:instrText xml:space="preserve"> </w:instrText>
            </w:r>
            <w:r w:rsidR="00805128" w:rsidRPr="00805128">
              <w:rPr>
                <w:rFonts w:ascii="Times New Roman" w:hAnsi="Times New Roman" w:cs="Times New Roman"/>
                <w:noProof/>
                <w:sz w:val="26"/>
                <w:szCs w:val="26"/>
                <w:rPrChange w:id="11" w:author="Phuc Pham Thanh" w:date="2024-12-27T21:52:00Z" w16du:dateUtc="2024-12-27T14:52:00Z">
                  <w:rPr>
                    <w:noProof/>
                  </w:rPr>
                </w:rPrChange>
              </w:rPr>
              <w:instrText>HYPERLINK \l "_Toc186228711"</w:instrText>
            </w:r>
            <w:r w:rsidR="00805128" w:rsidRPr="00805128">
              <w:rPr>
                <w:rStyle w:val="Hyperlink"/>
                <w:rFonts w:ascii="Times New Roman" w:hAnsi="Times New Roman" w:cs="Times New Roman"/>
                <w:noProof/>
                <w:sz w:val="26"/>
                <w:szCs w:val="26"/>
                <w:rPrChange w:id="12" w:author="Phuc Pham Thanh" w:date="2024-12-27T21:52:00Z" w16du:dateUtc="2024-12-27T14:52:00Z">
                  <w:rPr>
                    <w:rStyle w:val="Hyperlink"/>
                    <w:noProof/>
                  </w:rPr>
                </w:rPrChange>
              </w:rPr>
              <w:instrText xml:space="preserve"> </w:instrText>
            </w:r>
            <w:r w:rsidR="00805128" w:rsidRPr="00805128">
              <w:rPr>
                <w:rStyle w:val="Hyperlink"/>
                <w:rFonts w:ascii="Times New Roman" w:hAnsi="Times New Roman" w:cs="Times New Roman"/>
                <w:noProof/>
                <w:sz w:val="26"/>
                <w:szCs w:val="26"/>
                <w:rPrChange w:id="13" w:author="Phuc Pham Thanh" w:date="2024-12-27T21:52:00Z" w16du:dateUtc="2024-12-27T14:52:00Z">
                  <w:rPr>
                    <w:rStyle w:val="Hyperlink"/>
                    <w:noProof/>
                  </w:rPr>
                </w:rPrChange>
              </w:rPr>
            </w:r>
            <w:r w:rsidR="00805128" w:rsidRPr="00805128">
              <w:rPr>
                <w:rStyle w:val="Hyperlink"/>
                <w:rFonts w:ascii="Times New Roman" w:hAnsi="Times New Roman" w:cs="Times New Roman"/>
                <w:noProof/>
                <w:sz w:val="26"/>
                <w:szCs w:val="26"/>
                <w:rPrChange w:id="14" w:author="Phuc Pham Thanh" w:date="2024-12-27T21:52:00Z" w16du:dateUtc="2024-12-27T14:52:00Z">
                  <w:rPr>
                    <w:rStyle w:val="Hyperlink"/>
                    <w:noProof/>
                  </w:rPr>
                </w:rPrChange>
              </w:rPr>
              <w:fldChar w:fldCharType="separate"/>
            </w:r>
            <w:r w:rsidR="00805128" w:rsidRPr="00805128">
              <w:rPr>
                <w:rStyle w:val="Hyperlink"/>
                <w:rFonts w:ascii="Times New Roman" w:hAnsi="Times New Roman" w:cs="Times New Roman"/>
                <w:noProof/>
                <w:sz w:val="26"/>
                <w:szCs w:val="26"/>
                <w:rPrChange w:id="15" w:author="Phuc Pham Thanh" w:date="2024-12-27T21:52:00Z" w16du:dateUtc="2024-12-27T14:52:00Z">
                  <w:rPr>
                    <w:rStyle w:val="Hyperlink"/>
                    <w:bCs/>
                    <w:noProof/>
                  </w:rPr>
                </w:rPrChange>
              </w:rPr>
              <w:t>MỤC LỤC</w:t>
            </w:r>
            <w:r w:rsidR="00805128" w:rsidRPr="00805128">
              <w:rPr>
                <w:rFonts w:ascii="Times New Roman" w:hAnsi="Times New Roman" w:cs="Times New Roman"/>
                <w:noProof/>
                <w:webHidden/>
                <w:sz w:val="26"/>
                <w:szCs w:val="26"/>
                <w:rPrChange w:id="16" w:author="Phuc Pham Thanh" w:date="2024-12-27T21:52:00Z" w16du:dateUtc="2024-12-27T14:52:00Z">
                  <w:rPr>
                    <w:noProof/>
                    <w:webHidden/>
                  </w:rPr>
                </w:rPrChange>
              </w:rPr>
              <w:tab/>
            </w:r>
            <w:r w:rsidR="00805128" w:rsidRPr="00805128">
              <w:rPr>
                <w:rFonts w:ascii="Times New Roman" w:hAnsi="Times New Roman" w:cs="Times New Roman"/>
                <w:noProof/>
                <w:webHidden/>
                <w:sz w:val="26"/>
                <w:szCs w:val="26"/>
                <w:rPrChange w:id="17" w:author="Phuc Pham Thanh" w:date="2024-12-27T21:52:00Z" w16du:dateUtc="2024-12-27T14:52:00Z">
                  <w:rPr>
                    <w:noProof/>
                    <w:webHidden/>
                  </w:rPr>
                </w:rPrChange>
              </w:rPr>
              <w:fldChar w:fldCharType="begin"/>
            </w:r>
            <w:r w:rsidR="00805128" w:rsidRPr="00805128">
              <w:rPr>
                <w:rFonts w:ascii="Times New Roman" w:hAnsi="Times New Roman" w:cs="Times New Roman"/>
                <w:noProof/>
                <w:webHidden/>
                <w:sz w:val="26"/>
                <w:szCs w:val="26"/>
                <w:rPrChange w:id="18" w:author="Phuc Pham Thanh" w:date="2024-12-27T21:52:00Z" w16du:dateUtc="2024-12-27T14:52:00Z">
                  <w:rPr>
                    <w:noProof/>
                    <w:webHidden/>
                  </w:rPr>
                </w:rPrChange>
              </w:rPr>
              <w:instrText xml:space="preserve"> PAGEREF _Toc186228711 \h </w:instrText>
            </w:r>
            <w:r w:rsidR="00805128" w:rsidRPr="00805128">
              <w:rPr>
                <w:rFonts w:ascii="Times New Roman" w:hAnsi="Times New Roman" w:cs="Times New Roman"/>
                <w:noProof/>
                <w:webHidden/>
                <w:sz w:val="26"/>
                <w:szCs w:val="26"/>
                <w:rPrChange w:id="19" w:author="Phuc Pham Thanh" w:date="2024-12-27T21:52:00Z" w16du:dateUtc="2024-12-27T14:52:00Z">
                  <w:rPr>
                    <w:noProof/>
                    <w:webHidden/>
                  </w:rPr>
                </w:rPrChange>
              </w:rPr>
            </w:r>
          </w:ins>
          <w:r w:rsidR="00805128" w:rsidRPr="00805128">
            <w:rPr>
              <w:rFonts w:ascii="Times New Roman" w:hAnsi="Times New Roman" w:cs="Times New Roman"/>
              <w:noProof/>
              <w:webHidden/>
              <w:sz w:val="26"/>
              <w:szCs w:val="26"/>
              <w:rPrChange w:id="20" w:author="Phuc Pham Thanh" w:date="2024-12-27T21:52:00Z" w16du:dateUtc="2024-12-27T14:52:00Z">
                <w:rPr>
                  <w:noProof/>
                  <w:webHidden/>
                </w:rPr>
              </w:rPrChange>
            </w:rPr>
            <w:fldChar w:fldCharType="separate"/>
          </w:r>
          <w:ins w:id="21" w:author="Phuc Pham Thanh" w:date="2024-12-27T21:51:00Z" w16du:dateUtc="2024-12-27T14:51:00Z">
            <w:r w:rsidR="00805128" w:rsidRPr="00805128">
              <w:rPr>
                <w:rFonts w:ascii="Times New Roman" w:hAnsi="Times New Roman" w:cs="Times New Roman"/>
                <w:noProof/>
                <w:webHidden/>
                <w:sz w:val="26"/>
                <w:szCs w:val="26"/>
                <w:rPrChange w:id="22" w:author="Phuc Pham Thanh" w:date="2024-12-27T21:52:00Z" w16du:dateUtc="2024-12-27T14:52:00Z">
                  <w:rPr>
                    <w:noProof/>
                    <w:webHidden/>
                  </w:rPr>
                </w:rPrChange>
              </w:rPr>
              <w:t>i</w:t>
            </w:r>
            <w:r w:rsidR="00805128" w:rsidRPr="00805128">
              <w:rPr>
                <w:rFonts w:ascii="Times New Roman" w:hAnsi="Times New Roman" w:cs="Times New Roman"/>
                <w:noProof/>
                <w:webHidden/>
                <w:sz w:val="26"/>
                <w:szCs w:val="26"/>
                <w:rPrChange w:id="23" w:author="Phuc Pham Thanh" w:date="2024-12-27T21:52:00Z" w16du:dateUtc="2024-12-27T14:52:00Z">
                  <w:rPr>
                    <w:noProof/>
                    <w:webHidden/>
                  </w:rPr>
                </w:rPrChange>
              </w:rPr>
              <w:fldChar w:fldCharType="end"/>
            </w:r>
            <w:r w:rsidR="00805128" w:rsidRPr="00805128">
              <w:rPr>
                <w:rStyle w:val="Hyperlink"/>
                <w:rFonts w:ascii="Times New Roman" w:hAnsi="Times New Roman" w:cs="Times New Roman"/>
                <w:noProof/>
                <w:sz w:val="26"/>
                <w:szCs w:val="26"/>
                <w:rPrChange w:id="24" w:author="Phuc Pham Thanh" w:date="2024-12-27T21:52:00Z" w16du:dateUtc="2024-12-27T14:52:00Z">
                  <w:rPr>
                    <w:rStyle w:val="Hyperlink"/>
                    <w:noProof/>
                  </w:rPr>
                </w:rPrChange>
              </w:rPr>
              <w:fldChar w:fldCharType="end"/>
            </w:r>
          </w:ins>
        </w:p>
        <w:p w14:paraId="470BB796" w14:textId="51C14E30" w:rsidR="00805128" w:rsidRPr="00805128" w:rsidRDefault="00805128">
          <w:pPr>
            <w:pStyle w:val="TOC1"/>
            <w:tabs>
              <w:tab w:val="right" w:leader="dot" w:pos="9350"/>
            </w:tabs>
            <w:rPr>
              <w:ins w:id="25" w:author="Phuc Pham Thanh" w:date="2024-12-27T21:51:00Z" w16du:dateUtc="2024-12-27T14:51:00Z"/>
              <w:rFonts w:ascii="Times New Roman" w:eastAsiaTheme="minorEastAsia" w:hAnsi="Times New Roman" w:cs="Times New Roman"/>
              <w:noProof/>
              <w:kern w:val="2"/>
              <w:sz w:val="26"/>
              <w:szCs w:val="26"/>
              <w14:ligatures w14:val="standardContextual"/>
              <w:rPrChange w:id="26" w:author="Phuc Pham Thanh" w:date="2024-12-27T21:52:00Z" w16du:dateUtc="2024-12-27T14:52:00Z">
                <w:rPr>
                  <w:ins w:id="27" w:author="Phuc Pham Thanh" w:date="2024-12-27T21:51:00Z" w16du:dateUtc="2024-12-27T14:51:00Z"/>
                  <w:rFonts w:eastAsiaTheme="minorEastAsia"/>
                  <w:noProof/>
                  <w:kern w:val="2"/>
                  <w14:ligatures w14:val="standardContextual"/>
                </w:rPr>
              </w:rPrChange>
            </w:rPr>
          </w:pPr>
          <w:ins w:id="28" w:author="Phuc Pham Thanh" w:date="2024-12-27T21:51:00Z" w16du:dateUtc="2024-12-27T14:51:00Z">
            <w:r w:rsidRPr="00805128">
              <w:rPr>
                <w:rStyle w:val="Hyperlink"/>
                <w:rFonts w:ascii="Times New Roman" w:hAnsi="Times New Roman" w:cs="Times New Roman"/>
                <w:noProof/>
                <w:sz w:val="26"/>
                <w:szCs w:val="26"/>
                <w:rPrChange w:id="29"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0"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1" w:author="Phuc Pham Thanh" w:date="2024-12-27T21:52:00Z" w16du:dateUtc="2024-12-27T14:52:00Z">
                  <w:rPr>
                    <w:noProof/>
                  </w:rPr>
                </w:rPrChange>
              </w:rPr>
              <w:instrText>HYPERLINK \l "_Toc186228712"</w:instrText>
            </w:r>
            <w:r w:rsidRPr="00805128">
              <w:rPr>
                <w:rStyle w:val="Hyperlink"/>
                <w:rFonts w:ascii="Times New Roman" w:hAnsi="Times New Roman" w:cs="Times New Roman"/>
                <w:noProof/>
                <w:sz w:val="26"/>
                <w:szCs w:val="26"/>
                <w:rPrChange w:id="32"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3"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4"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35" w:author="Phuc Pham Thanh" w:date="2024-12-27T21:52:00Z" w16du:dateUtc="2024-12-27T14:52:00Z">
                  <w:rPr>
                    <w:rStyle w:val="Hyperlink"/>
                    <w:noProof/>
                  </w:rPr>
                </w:rPrChange>
              </w:rPr>
              <w:t>DANH MỤC BẢNG</w:t>
            </w:r>
            <w:r w:rsidRPr="00805128">
              <w:rPr>
                <w:rFonts w:ascii="Times New Roman" w:hAnsi="Times New Roman" w:cs="Times New Roman"/>
                <w:noProof/>
                <w:webHidden/>
                <w:sz w:val="26"/>
                <w:szCs w:val="26"/>
                <w:rPrChange w:id="36"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7"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8" w:author="Phuc Pham Thanh" w:date="2024-12-27T21:52:00Z" w16du:dateUtc="2024-12-27T14:52:00Z">
                  <w:rPr>
                    <w:noProof/>
                    <w:webHidden/>
                  </w:rPr>
                </w:rPrChange>
              </w:rPr>
              <w:instrText xml:space="preserve"> PAGEREF _Toc186228712 \h </w:instrText>
            </w:r>
            <w:r w:rsidRPr="00805128">
              <w:rPr>
                <w:rFonts w:ascii="Times New Roman" w:hAnsi="Times New Roman" w:cs="Times New Roman"/>
                <w:noProof/>
                <w:webHidden/>
                <w:sz w:val="26"/>
                <w:szCs w:val="26"/>
                <w:rPrChange w:id="39"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0" w:author="Phuc Pham Thanh" w:date="2024-12-27T21:52:00Z" w16du:dateUtc="2024-12-27T14:52:00Z">
                <w:rPr>
                  <w:noProof/>
                  <w:webHidden/>
                </w:rPr>
              </w:rPrChange>
            </w:rPr>
            <w:fldChar w:fldCharType="separate"/>
          </w:r>
          <w:ins w:id="41" w:author="Phuc Pham Thanh" w:date="2024-12-27T21:51:00Z" w16du:dateUtc="2024-12-27T14:51:00Z">
            <w:r w:rsidRPr="00805128">
              <w:rPr>
                <w:rFonts w:ascii="Times New Roman" w:hAnsi="Times New Roman" w:cs="Times New Roman"/>
                <w:noProof/>
                <w:webHidden/>
                <w:sz w:val="26"/>
                <w:szCs w:val="26"/>
                <w:rPrChange w:id="42" w:author="Phuc Pham Thanh" w:date="2024-12-27T21:52:00Z" w16du:dateUtc="2024-12-27T14:52:00Z">
                  <w:rPr>
                    <w:noProof/>
                    <w:webHidden/>
                  </w:rPr>
                </w:rPrChange>
              </w:rPr>
              <w:t>iii</w:t>
            </w:r>
            <w:r w:rsidRPr="00805128">
              <w:rPr>
                <w:rFonts w:ascii="Times New Roman" w:hAnsi="Times New Roman" w:cs="Times New Roman"/>
                <w:noProof/>
                <w:webHidden/>
                <w:sz w:val="26"/>
                <w:szCs w:val="26"/>
                <w:rPrChange w:id="43"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4" w:author="Phuc Pham Thanh" w:date="2024-12-27T21:52:00Z" w16du:dateUtc="2024-12-27T14:52:00Z">
                  <w:rPr>
                    <w:rStyle w:val="Hyperlink"/>
                    <w:noProof/>
                  </w:rPr>
                </w:rPrChange>
              </w:rPr>
              <w:fldChar w:fldCharType="end"/>
            </w:r>
          </w:ins>
        </w:p>
        <w:p w14:paraId="278EDD1F" w14:textId="23934185" w:rsidR="00805128" w:rsidRPr="00805128" w:rsidRDefault="00805128">
          <w:pPr>
            <w:pStyle w:val="TOC1"/>
            <w:tabs>
              <w:tab w:val="right" w:leader="dot" w:pos="9350"/>
            </w:tabs>
            <w:rPr>
              <w:ins w:id="45" w:author="Phuc Pham Thanh" w:date="2024-12-27T21:51:00Z" w16du:dateUtc="2024-12-27T14:51:00Z"/>
              <w:rFonts w:ascii="Times New Roman" w:eastAsiaTheme="minorEastAsia" w:hAnsi="Times New Roman" w:cs="Times New Roman"/>
              <w:noProof/>
              <w:kern w:val="2"/>
              <w:sz w:val="26"/>
              <w:szCs w:val="26"/>
              <w14:ligatures w14:val="standardContextual"/>
              <w:rPrChange w:id="46" w:author="Phuc Pham Thanh" w:date="2024-12-27T21:52:00Z" w16du:dateUtc="2024-12-27T14:52:00Z">
                <w:rPr>
                  <w:ins w:id="47" w:author="Phuc Pham Thanh" w:date="2024-12-27T21:51:00Z" w16du:dateUtc="2024-12-27T14:51:00Z"/>
                  <w:rFonts w:eastAsiaTheme="minorEastAsia"/>
                  <w:noProof/>
                  <w:kern w:val="2"/>
                  <w14:ligatures w14:val="standardContextual"/>
                </w:rPr>
              </w:rPrChange>
            </w:rPr>
          </w:pPr>
          <w:ins w:id="48" w:author="Phuc Pham Thanh" w:date="2024-12-27T21:51:00Z" w16du:dateUtc="2024-12-27T14:51:00Z">
            <w:r w:rsidRPr="00805128">
              <w:rPr>
                <w:rStyle w:val="Hyperlink"/>
                <w:rFonts w:ascii="Times New Roman" w:hAnsi="Times New Roman" w:cs="Times New Roman"/>
                <w:noProof/>
                <w:sz w:val="26"/>
                <w:szCs w:val="26"/>
                <w:rPrChange w:id="49"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50"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51" w:author="Phuc Pham Thanh" w:date="2024-12-27T21:52:00Z" w16du:dateUtc="2024-12-27T14:52:00Z">
                  <w:rPr>
                    <w:noProof/>
                  </w:rPr>
                </w:rPrChange>
              </w:rPr>
              <w:instrText>HYPERLINK \l "_Toc186228713"</w:instrText>
            </w:r>
            <w:r w:rsidRPr="00805128">
              <w:rPr>
                <w:rStyle w:val="Hyperlink"/>
                <w:rFonts w:ascii="Times New Roman" w:hAnsi="Times New Roman" w:cs="Times New Roman"/>
                <w:noProof/>
                <w:sz w:val="26"/>
                <w:szCs w:val="26"/>
                <w:rPrChange w:id="52"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3"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4"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5" w:author="Phuc Pham Thanh" w:date="2024-12-27T21:52:00Z" w16du:dateUtc="2024-12-27T14:52:00Z">
                  <w:rPr>
                    <w:rStyle w:val="Hyperlink"/>
                    <w:noProof/>
                  </w:rPr>
                </w:rPrChange>
              </w:rPr>
              <w:t>DANH MỤC HÌNH ẢNH</w:t>
            </w:r>
            <w:r w:rsidRPr="00805128">
              <w:rPr>
                <w:rFonts w:ascii="Times New Roman" w:hAnsi="Times New Roman" w:cs="Times New Roman"/>
                <w:noProof/>
                <w:webHidden/>
                <w:sz w:val="26"/>
                <w:szCs w:val="26"/>
                <w:rPrChange w:id="56"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7"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8" w:author="Phuc Pham Thanh" w:date="2024-12-27T21:52:00Z" w16du:dateUtc="2024-12-27T14:52:00Z">
                  <w:rPr>
                    <w:noProof/>
                    <w:webHidden/>
                  </w:rPr>
                </w:rPrChange>
              </w:rPr>
              <w:instrText xml:space="preserve"> PAGEREF _Toc186228713 \h </w:instrText>
            </w:r>
            <w:r w:rsidRPr="00805128">
              <w:rPr>
                <w:rFonts w:ascii="Times New Roman" w:hAnsi="Times New Roman" w:cs="Times New Roman"/>
                <w:noProof/>
                <w:webHidden/>
                <w:sz w:val="26"/>
                <w:szCs w:val="26"/>
                <w:rPrChange w:id="59"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0" w:author="Phuc Pham Thanh" w:date="2024-12-27T21:52:00Z" w16du:dateUtc="2024-12-27T14:52:00Z">
                <w:rPr>
                  <w:noProof/>
                  <w:webHidden/>
                </w:rPr>
              </w:rPrChange>
            </w:rPr>
            <w:fldChar w:fldCharType="separate"/>
          </w:r>
          <w:ins w:id="61" w:author="Phuc Pham Thanh" w:date="2024-12-27T21:51:00Z" w16du:dateUtc="2024-12-27T14:51:00Z">
            <w:r w:rsidRPr="00805128">
              <w:rPr>
                <w:rFonts w:ascii="Times New Roman" w:hAnsi="Times New Roman" w:cs="Times New Roman"/>
                <w:noProof/>
                <w:webHidden/>
                <w:sz w:val="26"/>
                <w:szCs w:val="26"/>
                <w:rPrChange w:id="62" w:author="Phuc Pham Thanh" w:date="2024-12-27T21:52:00Z" w16du:dateUtc="2024-12-27T14:52:00Z">
                  <w:rPr>
                    <w:noProof/>
                    <w:webHidden/>
                  </w:rPr>
                </w:rPrChange>
              </w:rPr>
              <w:t>iv</w:t>
            </w:r>
            <w:r w:rsidRPr="00805128">
              <w:rPr>
                <w:rFonts w:ascii="Times New Roman" w:hAnsi="Times New Roman" w:cs="Times New Roman"/>
                <w:noProof/>
                <w:webHidden/>
                <w:sz w:val="26"/>
                <w:szCs w:val="26"/>
                <w:rPrChange w:id="63"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4" w:author="Phuc Pham Thanh" w:date="2024-12-27T21:52:00Z" w16du:dateUtc="2024-12-27T14:52:00Z">
                  <w:rPr>
                    <w:rStyle w:val="Hyperlink"/>
                    <w:noProof/>
                  </w:rPr>
                </w:rPrChange>
              </w:rPr>
              <w:fldChar w:fldCharType="end"/>
            </w:r>
          </w:ins>
        </w:p>
        <w:p w14:paraId="2EC5A9C2" w14:textId="5058DFA0" w:rsidR="00805128" w:rsidRPr="00805128" w:rsidRDefault="00805128">
          <w:pPr>
            <w:pStyle w:val="TOC1"/>
            <w:tabs>
              <w:tab w:val="right" w:leader="dot" w:pos="9350"/>
            </w:tabs>
            <w:rPr>
              <w:ins w:id="65" w:author="Phuc Pham Thanh" w:date="2024-12-27T21:51:00Z" w16du:dateUtc="2024-12-27T14:51:00Z"/>
              <w:rFonts w:ascii="Times New Roman" w:eastAsiaTheme="minorEastAsia" w:hAnsi="Times New Roman" w:cs="Times New Roman"/>
              <w:noProof/>
              <w:kern w:val="2"/>
              <w:sz w:val="26"/>
              <w:szCs w:val="26"/>
              <w14:ligatures w14:val="standardContextual"/>
              <w:rPrChange w:id="66" w:author="Phuc Pham Thanh" w:date="2024-12-27T21:52:00Z" w16du:dateUtc="2024-12-27T14:52:00Z">
                <w:rPr>
                  <w:ins w:id="67" w:author="Phuc Pham Thanh" w:date="2024-12-27T21:51:00Z" w16du:dateUtc="2024-12-27T14:51:00Z"/>
                  <w:rFonts w:eastAsiaTheme="minorEastAsia"/>
                  <w:noProof/>
                  <w:kern w:val="2"/>
                  <w14:ligatures w14:val="standardContextual"/>
                </w:rPr>
              </w:rPrChange>
            </w:rPr>
          </w:pPr>
          <w:ins w:id="68" w:author="Phuc Pham Thanh" w:date="2024-12-27T21:51:00Z" w16du:dateUtc="2024-12-27T14:51:00Z">
            <w:r w:rsidRPr="00805128">
              <w:rPr>
                <w:rStyle w:val="Hyperlink"/>
                <w:rFonts w:ascii="Times New Roman" w:hAnsi="Times New Roman" w:cs="Times New Roman"/>
                <w:noProof/>
                <w:sz w:val="26"/>
                <w:szCs w:val="26"/>
                <w:rPrChange w:id="69"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0"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1" w:author="Phuc Pham Thanh" w:date="2024-12-27T21:52:00Z" w16du:dateUtc="2024-12-27T14:52:00Z">
                  <w:rPr>
                    <w:noProof/>
                  </w:rPr>
                </w:rPrChange>
              </w:rPr>
              <w:instrText>HYPERLINK \l "_Toc186228714"</w:instrText>
            </w:r>
            <w:r w:rsidRPr="00805128">
              <w:rPr>
                <w:rStyle w:val="Hyperlink"/>
                <w:rFonts w:ascii="Times New Roman" w:hAnsi="Times New Roman" w:cs="Times New Roman"/>
                <w:noProof/>
                <w:sz w:val="26"/>
                <w:szCs w:val="26"/>
                <w:rPrChange w:id="72"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3"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4"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5" w:author="Phuc Pham Thanh" w:date="2024-12-27T21:52:00Z" w16du:dateUtc="2024-12-27T14:52:00Z">
                  <w:rPr>
                    <w:rStyle w:val="Hyperlink"/>
                    <w:noProof/>
                  </w:rPr>
                </w:rPrChange>
              </w:rPr>
              <w:t>DANH MỤC THUẬT NGỮ VÀ CÁC TỪ VIẾT TẮT</w:t>
            </w:r>
            <w:r w:rsidRPr="00805128">
              <w:rPr>
                <w:rFonts w:ascii="Times New Roman" w:hAnsi="Times New Roman" w:cs="Times New Roman"/>
                <w:noProof/>
                <w:webHidden/>
                <w:sz w:val="26"/>
                <w:szCs w:val="26"/>
                <w:rPrChange w:id="76"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7"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8" w:author="Phuc Pham Thanh" w:date="2024-12-27T21:52:00Z" w16du:dateUtc="2024-12-27T14:52:00Z">
                  <w:rPr>
                    <w:noProof/>
                    <w:webHidden/>
                  </w:rPr>
                </w:rPrChange>
              </w:rPr>
              <w:instrText xml:space="preserve"> PAGEREF _Toc186228714 \h </w:instrText>
            </w:r>
            <w:r w:rsidRPr="00805128">
              <w:rPr>
                <w:rFonts w:ascii="Times New Roman" w:hAnsi="Times New Roman" w:cs="Times New Roman"/>
                <w:noProof/>
                <w:webHidden/>
                <w:sz w:val="26"/>
                <w:szCs w:val="26"/>
                <w:rPrChange w:id="79"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0" w:author="Phuc Pham Thanh" w:date="2024-12-27T21:52:00Z" w16du:dateUtc="2024-12-27T14:52:00Z">
                <w:rPr>
                  <w:noProof/>
                  <w:webHidden/>
                </w:rPr>
              </w:rPrChange>
            </w:rPr>
            <w:fldChar w:fldCharType="separate"/>
          </w:r>
          <w:ins w:id="81" w:author="Phuc Pham Thanh" w:date="2024-12-27T21:51:00Z" w16du:dateUtc="2024-12-27T14:51:00Z">
            <w:r w:rsidRPr="00805128">
              <w:rPr>
                <w:rFonts w:ascii="Times New Roman" w:hAnsi="Times New Roman" w:cs="Times New Roman"/>
                <w:noProof/>
                <w:webHidden/>
                <w:sz w:val="26"/>
                <w:szCs w:val="26"/>
                <w:rPrChange w:id="82" w:author="Phuc Pham Thanh" w:date="2024-12-27T21:52:00Z" w16du:dateUtc="2024-12-27T14:52:00Z">
                  <w:rPr>
                    <w:noProof/>
                    <w:webHidden/>
                  </w:rPr>
                </w:rPrChange>
              </w:rPr>
              <w:t>vi</w:t>
            </w:r>
            <w:r w:rsidRPr="00805128">
              <w:rPr>
                <w:rFonts w:ascii="Times New Roman" w:hAnsi="Times New Roman" w:cs="Times New Roman"/>
                <w:noProof/>
                <w:webHidden/>
                <w:sz w:val="26"/>
                <w:szCs w:val="26"/>
                <w:rPrChange w:id="83"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4" w:author="Phuc Pham Thanh" w:date="2024-12-27T21:52:00Z" w16du:dateUtc="2024-12-27T14:52:00Z">
                  <w:rPr>
                    <w:rStyle w:val="Hyperlink"/>
                    <w:noProof/>
                  </w:rPr>
                </w:rPrChange>
              </w:rPr>
              <w:fldChar w:fldCharType="end"/>
            </w:r>
          </w:ins>
        </w:p>
        <w:p w14:paraId="700E337E" w14:textId="48AD8AB5" w:rsidR="00805128" w:rsidRPr="00805128" w:rsidRDefault="00805128">
          <w:pPr>
            <w:pStyle w:val="TOC1"/>
            <w:tabs>
              <w:tab w:val="right" w:leader="dot" w:pos="9350"/>
            </w:tabs>
            <w:rPr>
              <w:ins w:id="85" w:author="Phuc Pham Thanh" w:date="2024-12-27T21:51:00Z" w16du:dateUtc="2024-12-27T14:51:00Z"/>
              <w:rFonts w:ascii="Times New Roman" w:eastAsiaTheme="minorEastAsia" w:hAnsi="Times New Roman" w:cs="Times New Roman"/>
              <w:noProof/>
              <w:kern w:val="2"/>
              <w:sz w:val="26"/>
              <w:szCs w:val="26"/>
              <w14:ligatures w14:val="standardContextual"/>
              <w:rPrChange w:id="86" w:author="Phuc Pham Thanh" w:date="2024-12-27T21:52:00Z" w16du:dateUtc="2024-12-27T14:52:00Z">
                <w:rPr>
                  <w:ins w:id="87" w:author="Phuc Pham Thanh" w:date="2024-12-27T21:51:00Z" w16du:dateUtc="2024-12-27T14:51:00Z"/>
                  <w:rFonts w:eastAsiaTheme="minorEastAsia"/>
                  <w:noProof/>
                  <w:kern w:val="2"/>
                  <w14:ligatures w14:val="standardContextual"/>
                </w:rPr>
              </w:rPrChange>
            </w:rPr>
          </w:pPr>
          <w:ins w:id="88" w:author="Phuc Pham Thanh" w:date="2024-12-27T21:51:00Z" w16du:dateUtc="2024-12-27T14:51:00Z">
            <w:r w:rsidRPr="00805128">
              <w:rPr>
                <w:rStyle w:val="Hyperlink"/>
                <w:rFonts w:ascii="Times New Roman" w:hAnsi="Times New Roman" w:cs="Times New Roman"/>
                <w:noProof/>
                <w:sz w:val="26"/>
                <w:szCs w:val="26"/>
                <w:rPrChange w:id="89"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90"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91" w:author="Phuc Pham Thanh" w:date="2024-12-27T21:52:00Z" w16du:dateUtc="2024-12-27T14:52:00Z">
                  <w:rPr>
                    <w:noProof/>
                  </w:rPr>
                </w:rPrChange>
              </w:rPr>
              <w:instrText>HYPERLINK \l "_Toc186228715"</w:instrText>
            </w:r>
            <w:r w:rsidRPr="00805128">
              <w:rPr>
                <w:rStyle w:val="Hyperlink"/>
                <w:rFonts w:ascii="Times New Roman" w:hAnsi="Times New Roman" w:cs="Times New Roman"/>
                <w:noProof/>
                <w:sz w:val="26"/>
                <w:szCs w:val="26"/>
                <w:rPrChange w:id="92"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93"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94"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95" w:author="Phuc Pham Thanh" w:date="2024-12-27T21:52:00Z" w16du:dateUtc="2024-12-27T14:52:00Z">
                  <w:rPr>
                    <w:rStyle w:val="Hyperlink"/>
                    <w:noProof/>
                  </w:rPr>
                </w:rPrChange>
              </w:rPr>
              <w:t>LỜI MỞ ĐẦU</w:t>
            </w:r>
            <w:r w:rsidRPr="00805128">
              <w:rPr>
                <w:rFonts w:ascii="Times New Roman" w:hAnsi="Times New Roman" w:cs="Times New Roman"/>
                <w:noProof/>
                <w:webHidden/>
                <w:sz w:val="26"/>
                <w:szCs w:val="26"/>
                <w:rPrChange w:id="96"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97"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98" w:author="Phuc Pham Thanh" w:date="2024-12-27T21:52:00Z" w16du:dateUtc="2024-12-27T14:52:00Z">
                  <w:rPr>
                    <w:noProof/>
                    <w:webHidden/>
                  </w:rPr>
                </w:rPrChange>
              </w:rPr>
              <w:instrText xml:space="preserve"> PAGEREF _Toc186228715 \h </w:instrText>
            </w:r>
            <w:r w:rsidRPr="00805128">
              <w:rPr>
                <w:rFonts w:ascii="Times New Roman" w:hAnsi="Times New Roman" w:cs="Times New Roman"/>
                <w:noProof/>
                <w:webHidden/>
                <w:sz w:val="26"/>
                <w:szCs w:val="26"/>
                <w:rPrChange w:id="99"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100" w:author="Phuc Pham Thanh" w:date="2024-12-27T21:52:00Z" w16du:dateUtc="2024-12-27T14:52:00Z">
                <w:rPr>
                  <w:noProof/>
                  <w:webHidden/>
                </w:rPr>
              </w:rPrChange>
            </w:rPr>
            <w:fldChar w:fldCharType="separate"/>
          </w:r>
          <w:ins w:id="101" w:author="Phuc Pham Thanh" w:date="2024-12-27T21:51:00Z" w16du:dateUtc="2024-12-27T14:51:00Z">
            <w:r w:rsidRPr="00805128">
              <w:rPr>
                <w:rFonts w:ascii="Times New Roman" w:hAnsi="Times New Roman" w:cs="Times New Roman"/>
                <w:noProof/>
                <w:webHidden/>
                <w:sz w:val="26"/>
                <w:szCs w:val="26"/>
                <w:rPrChange w:id="102" w:author="Phuc Pham Thanh" w:date="2024-12-27T21:52:00Z" w16du:dateUtc="2024-12-27T14:52:00Z">
                  <w:rPr>
                    <w:noProof/>
                    <w:webHidden/>
                  </w:rPr>
                </w:rPrChange>
              </w:rPr>
              <w:t>vii</w:t>
            </w:r>
            <w:r w:rsidRPr="00805128">
              <w:rPr>
                <w:rFonts w:ascii="Times New Roman" w:hAnsi="Times New Roman" w:cs="Times New Roman"/>
                <w:noProof/>
                <w:webHidden/>
                <w:sz w:val="26"/>
                <w:szCs w:val="26"/>
                <w:rPrChange w:id="103"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104" w:author="Phuc Pham Thanh" w:date="2024-12-27T21:52:00Z" w16du:dateUtc="2024-12-27T14:52:00Z">
                  <w:rPr>
                    <w:rStyle w:val="Hyperlink"/>
                    <w:noProof/>
                  </w:rPr>
                </w:rPrChange>
              </w:rPr>
              <w:fldChar w:fldCharType="end"/>
            </w:r>
          </w:ins>
        </w:p>
        <w:p w14:paraId="6BDA5591" w14:textId="5914FFE2" w:rsidR="00805128" w:rsidRPr="00805128" w:rsidRDefault="00805128">
          <w:pPr>
            <w:pStyle w:val="TOC1"/>
            <w:tabs>
              <w:tab w:val="right" w:leader="dot" w:pos="9350"/>
            </w:tabs>
            <w:rPr>
              <w:ins w:id="105" w:author="Phuc Pham Thanh" w:date="2024-12-27T21:51:00Z" w16du:dateUtc="2024-12-27T14:51:00Z"/>
              <w:rFonts w:ascii="Times New Roman" w:eastAsiaTheme="minorEastAsia" w:hAnsi="Times New Roman" w:cs="Times New Roman"/>
              <w:noProof/>
              <w:kern w:val="2"/>
              <w:sz w:val="26"/>
              <w:szCs w:val="26"/>
              <w14:ligatures w14:val="standardContextual"/>
              <w:rPrChange w:id="106" w:author="Phuc Pham Thanh" w:date="2024-12-27T21:52:00Z" w16du:dateUtc="2024-12-27T14:52:00Z">
                <w:rPr>
                  <w:ins w:id="107" w:author="Phuc Pham Thanh" w:date="2024-12-27T21:51:00Z" w16du:dateUtc="2024-12-27T14:51:00Z"/>
                  <w:rFonts w:eastAsiaTheme="minorEastAsia"/>
                  <w:noProof/>
                  <w:kern w:val="2"/>
                  <w14:ligatures w14:val="standardContextual"/>
                </w:rPr>
              </w:rPrChange>
            </w:rPr>
          </w:pPr>
          <w:ins w:id="108" w:author="Phuc Pham Thanh" w:date="2024-12-27T21:51:00Z" w16du:dateUtc="2024-12-27T14:51:00Z">
            <w:r w:rsidRPr="00805128">
              <w:rPr>
                <w:rStyle w:val="Hyperlink"/>
                <w:rFonts w:ascii="Times New Roman" w:hAnsi="Times New Roman" w:cs="Times New Roman"/>
                <w:noProof/>
                <w:sz w:val="26"/>
                <w:szCs w:val="26"/>
                <w:rPrChange w:id="109"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110"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111" w:author="Phuc Pham Thanh" w:date="2024-12-27T21:52:00Z" w16du:dateUtc="2024-12-27T14:52:00Z">
                  <w:rPr>
                    <w:noProof/>
                  </w:rPr>
                </w:rPrChange>
              </w:rPr>
              <w:instrText>HYPERLINK \l "_Toc186228716"</w:instrText>
            </w:r>
            <w:r w:rsidRPr="00805128">
              <w:rPr>
                <w:rStyle w:val="Hyperlink"/>
                <w:rFonts w:ascii="Times New Roman" w:hAnsi="Times New Roman" w:cs="Times New Roman"/>
                <w:noProof/>
                <w:sz w:val="26"/>
                <w:szCs w:val="26"/>
                <w:rPrChange w:id="112"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113"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114" w:author="Phuc Pham Thanh" w:date="2024-12-27T21:52:00Z" w16du:dateUtc="2024-12-27T14:52:00Z">
                  <w:rPr>
                    <w:rStyle w:val="Hyperlink"/>
                    <w:noProof/>
                  </w:rPr>
                </w:rPrChange>
              </w:rPr>
              <w:fldChar w:fldCharType="separate"/>
            </w:r>
            <w:r w:rsidRPr="00805128">
              <w:rPr>
                <w:rStyle w:val="Hyperlink"/>
                <w:rFonts w:ascii="Times New Roman" w:eastAsia="Times New Roman" w:hAnsi="Times New Roman" w:cs="Times New Roman"/>
                <w:noProof/>
                <w:sz w:val="26"/>
                <w:szCs w:val="26"/>
                <w:rPrChange w:id="115" w:author="Phuc Pham Thanh" w:date="2024-12-27T21:52:00Z" w16du:dateUtc="2024-12-27T14:52:00Z">
                  <w:rPr>
                    <w:rStyle w:val="Hyperlink"/>
                    <w:rFonts w:eastAsia="Times New Roman"/>
                    <w:noProof/>
                  </w:rPr>
                </w:rPrChange>
              </w:rPr>
              <w:t xml:space="preserve">CHƯƠNG 1: </w:t>
            </w:r>
            <w:r w:rsidRPr="00805128">
              <w:rPr>
                <w:rStyle w:val="Hyperlink"/>
                <w:rFonts w:ascii="Times New Roman" w:hAnsi="Times New Roman" w:cs="Times New Roman"/>
                <w:noProof/>
                <w:sz w:val="26"/>
                <w:szCs w:val="26"/>
                <w:rPrChange w:id="116" w:author="Phuc Pham Thanh" w:date="2024-12-27T21:52:00Z" w16du:dateUtc="2024-12-27T14:52:00Z">
                  <w:rPr>
                    <w:rStyle w:val="Hyperlink"/>
                    <w:noProof/>
                  </w:rPr>
                </w:rPrChange>
              </w:rPr>
              <w:t>ĐẶT VẤN ĐỀ</w:t>
            </w:r>
            <w:r w:rsidRPr="00805128">
              <w:rPr>
                <w:rFonts w:ascii="Times New Roman" w:hAnsi="Times New Roman" w:cs="Times New Roman"/>
                <w:noProof/>
                <w:webHidden/>
                <w:sz w:val="26"/>
                <w:szCs w:val="26"/>
                <w:rPrChange w:id="117"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118"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119" w:author="Phuc Pham Thanh" w:date="2024-12-27T21:52:00Z" w16du:dateUtc="2024-12-27T14:52:00Z">
                  <w:rPr>
                    <w:noProof/>
                    <w:webHidden/>
                  </w:rPr>
                </w:rPrChange>
              </w:rPr>
              <w:instrText xml:space="preserve"> PAGEREF _Toc186228716 \h </w:instrText>
            </w:r>
            <w:r w:rsidRPr="00805128">
              <w:rPr>
                <w:rFonts w:ascii="Times New Roman" w:hAnsi="Times New Roman" w:cs="Times New Roman"/>
                <w:noProof/>
                <w:webHidden/>
                <w:sz w:val="26"/>
                <w:szCs w:val="26"/>
                <w:rPrChange w:id="120"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121" w:author="Phuc Pham Thanh" w:date="2024-12-27T21:52:00Z" w16du:dateUtc="2024-12-27T14:52:00Z">
                <w:rPr>
                  <w:noProof/>
                  <w:webHidden/>
                </w:rPr>
              </w:rPrChange>
            </w:rPr>
            <w:fldChar w:fldCharType="separate"/>
          </w:r>
          <w:ins w:id="122" w:author="Phuc Pham Thanh" w:date="2024-12-27T21:51:00Z" w16du:dateUtc="2024-12-27T14:51:00Z">
            <w:r w:rsidRPr="00805128">
              <w:rPr>
                <w:rFonts w:ascii="Times New Roman" w:hAnsi="Times New Roman" w:cs="Times New Roman"/>
                <w:noProof/>
                <w:webHidden/>
                <w:sz w:val="26"/>
                <w:szCs w:val="26"/>
                <w:rPrChange w:id="123" w:author="Phuc Pham Thanh" w:date="2024-12-27T21:52:00Z" w16du:dateUtc="2024-12-27T14:52:00Z">
                  <w:rPr>
                    <w:noProof/>
                    <w:webHidden/>
                  </w:rPr>
                </w:rPrChange>
              </w:rPr>
              <w:t>1</w:t>
            </w:r>
            <w:r w:rsidRPr="00805128">
              <w:rPr>
                <w:rFonts w:ascii="Times New Roman" w:hAnsi="Times New Roman" w:cs="Times New Roman"/>
                <w:noProof/>
                <w:webHidden/>
                <w:sz w:val="26"/>
                <w:szCs w:val="26"/>
                <w:rPrChange w:id="124"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125" w:author="Phuc Pham Thanh" w:date="2024-12-27T21:52:00Z" w16du:dateUtc="2024-12-27T14:52:00Z">
                  <w:rPr>
                    <w:rStyle w:val="Hyperlink"/>
                    <w:noProof/>
                  </w:rPr>
                </w:rPrChange>
              </w:rPr>
              <w:fldChar w:fldCharType="end"/>
            </w:r>
          </w:ins>
        </w:p>
        <w:p w14:paraId="321191FD" w14:textId="7C2F3AA6" w:rsidR="00805128" w:rsidRPr="00805128" w:rsidRDefault="00805128">
          <w:pPr>
            <w:pStyle w:val="TOC2"/>
            <w:tabs>
              <w:tab w:val="right" w:leader="dot" w:pos="9350"/>
            </w:tabs>
            <w:rPr>
              <w:ins w:id="126" w:author="Phuc Pham Thanh" w:date="2024-12-27T21:51:00Z" w16du:dateUtc="2024-12-27T14:51:00Z"/>
              <w:rFonts w:ascii="Times New Roman" w:eastAsiaTheme="minorEastAsia" w:hAnsi="Times New Roman" w:cs="Times New Roman"/>
              <w:noProof/>
              <w:kern w:val="2"/>
              <w:sz w:val="26"/>
              <w:szCs w:val="26"/>
              <w14:ligatures w14:val="standardContextual"/>
              <w:rPrChange w:id="127" w:author="Phuc Pham Thanh" w:date="2024-12-27T21:52:00Z" w16du:dateUtc="2024-12-27T14:52:00Z">
                <w:rPr>
                  <w:ins w:id="128" w:author="Phuc Pham Thanh" w:date="2024-12-27T21:51:00Z" w16du:dateUtc="2024-12-27T14:51:00Z"/>
                  <w:rFonts w:eastAsiaTheme="minorEastAsia"/>
                  <w:noProof/>
                  <w:kern w:val="2"/>
                  <w14:ligatures w14:val="standardContextual"/>
                </w:rPr>
              </w:rPrChange>
            </w:rPr>
          </w:pPr>
          <w:ins w:id="129" w:author="Phuc Pham Thanh" w:date="2024-12-27T21:51:00Z" w16du:dateUtc="2024-12-27T14:51:00Z">
            <w:r w:rsidRPr="00805128">
              <w:rPr>
                <w:rStyle w:val="Hyperlink"/>
                <w:rFonts w:ascii="Times New Roman" w:hAnsi="Times New Roman" w:cs="Times New Roman"/>
                <w:noProof/>
                <w:sz w:val="26"/>
                <w:szCs w:val="26"/>
                <w:rPrChange w:id="130"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131"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132" w:author="Phuc Pham Thanh" w:date="2024-12-27T21:52:00Z" w16du:dateUtc="2024-12-27T14:52:00Z">
                  <w:rPr>
                    <w:noProof/>
                  </w:rPr>
                </w:rPrChange>
              </w:rPr>
              <w:instrText>HYPERLINK \l "_Toc186228717"</w:instrText>
            </w:r>
            <w:r w:rsidRPr="00805128">
              <w:rPr>
                <w:rStyle w:val="Hyperlink"/>
                <w:rFonts w:ascii="Times New Roman" w:hAnsi="Times New Roman" w:cs="Times New Roman"/>
                <w:noProof/>
                <w:sz w:val="26"/>
                <w:szCs w:val="26"/>
                <w:rPrChange w:id="133"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134"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135"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136" w:author="Phuc Pham Thanh" w:date="2024-12-27T21:52:00Z" w16du:dateUtc="2024-12-27T14:52:00Z">
                  <w:rPr>
                    <w:rStyle w:val="Hyperlink"/>
                    <w:rFonts w:cs="Times New Roman"/>
                    <w:noProof/>
                  </w:rPr>
                </w:rPrChange>
              </w:rPr>
              <w:t xml:space="preserve">1.1. </w:t>
            </w:r>
            <w:r w:rsidRPr="00805128">
              <w:rPr>
                <w:rStyle w:val="Hyperlink"/>
                <w:rFonts w:ascii="Times New Roman" w:hAnsi="Times New Roman" w:cs="Times New Roman"/>
                <w:noProof/>
                <w:sz w:val="26"/>
                <w:szCs w:val="26"/>
                <w:rPrChange w:id="137" w:author="Phuc Pham Thanh" w:date="2024-12-27T21:52:00Z" w16du:dateUtc="2024-12-27T14:52:00Z">
                  <w:rPr>
                    <w:rStyle w:val="Hyperlink"/>
                    <w:noProof/>
                  </w:rPr>
                </w:rPrChange>
              </w:rPr>
              <w:t>Giới thiệu đề tài</w:t>
            </w:r>
            <w:r w:rsidRPr="00805128">
              <w:rPr>
                <w:rFonts w:ascii="Times New Roman" w:hAnsi="Times New Roman" w:cs="Times New Roman"/>
                <w:noProof/>
                <w:webHidden/>
                <w:sz w:val="26"/>
                <w:szCs w:val="26"/>
                <w:rPrChange w:id="13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13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140" w:author="Phuc Pham Thanh" w:date="2024-12-27T21:52:00Z" w16du:dateUtc="2024-12-27T14:52:00Z">
                  <w:rPr>
                    <w:noProof/>
                    <w:webHidden/>
                  </w:rPr>
                </w:rPrChange>
              </w:rPr>
              <w:instrText xml:space="preserve"> PAGEREF _Toc186228717 \h </w:instrText>
            </w:r>
            <w:r w:rsidRPr="00805128">
              <w:rPr>
                <w:rFonts w:ascii="Times New Roman" w:hAnsi="Times New Roman" w:cs="Times New Roman"/>
                <w:noProof/>
                <w:webHidden/>
                <w:sz w:val="26"/>
                <w:szCs w:val="26"/>
                <w:rPrChange w:id="14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142" w:author="Phuc Pham Thanh" w:date="2024-12-27T21:52:00Z" w16du:dateUtc="2024-12-27T14:52:00Z">
                <w:rPr>
                  <w:noProof/>
                  <w:webHidden/>
                </w:rPr>
              </w:rPrChange>
            </w:rPr>
            <w:fldChar w:fldCharType="separate"/>
          </w:r>
          <w:ins w:id="143" w:author="Phuc Pham Thanh" w:date="2024-12-27T21:51:00Z" w16du:dateUtc="2024-12-27T14:51:00Z">
            <w:r w:rsidRPr="00805128">
              <w:rPr>
                <w:rFonts w:ascii="Times New Roman" w:hAnsi="Times New Roman" w:cs="Times New Roman"/>
                <w:noProof/>
                <w:webHidden/>
                <w:sz w:val="26"/>
                <w:szCs w:val="26"/>
                <w:rPrChange w:id="144" w:author="Phuc Pham Thanh" w:date="2024-12-27T21:52:00Z" w16du:dateUtc="2024-12-27T14:52:00Z">
                  <w:rPr>
                    <w:noProof/>
                    <w:webHidden/>
                  </w:rPr>
                </w:rPrChange>
              </w:rPr>
              <w:t>1</w:t>
            </w:r>
            <w:r w:rsidRPr="00805128">
              <w:rPr>
                <w:rFonts w:ascii="Times New Roman" w:hAnsi="Times New Roman" w:cs="Times New Roman"/>
                <w:noProof/>
                <w:webHidden/>
                <w:sz w:val="26"/>
                <w:szCs w:val="26"/>
                <w:rPrChange w:id="14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146" w:author="Phuc Pham Thanh" w:date="2024-12-27T21:52:00Z" w16du:dateUtc="2024-12-27T14:52:00Z">
                  <w:rPr>
                    <w:rStyle w:val="Hyperlink"/>
                    <w:noProof/>
                  </w:rPr>
                </w:rPrChange>
              </w:rPr>
              <w:fldChar w:fldCharType="end"/>
            </w:r>
          </w:ins>
        </w:p>
        <w:p w14:paraId="671A698E" w14:textId="2D71E17F" w:rsidR="00805128" w:rsidRPr="00805128" w:rsidRDefault="00805128">
          <w:pPr>
            <w:pStyle w:val="TOC2"/>
            <w:tabs>
              <w:tab w:val="right" w:leader="dot" w:pos="9350"/>
            </w:tabs>
            <w:rPr>
              <w:ins w:id="147" w:author="Phuc Pham Thanh" w:date="2024-12-27T21:51:00Z" w16du:dateUtc="2024-12-27T14:51:00Z"/>
              <w:rFonts w:ascii="Times New Roman" w:eastAsiaTheme="minorEastAsia" w:hAnsi="Times New Roman" w:cs="Times New Roman"/>
              <w:noProof/>
              <w:kern w:val="2"/>
              <w:sz w:val="26"/>
              <w:szCs w:val="26"/>
              <w14:ligatures w14:val="standardContextual"/>
              <w:rPrChange w:id="148" w:author="Phuc Pham Thanh" w:date="2024-12-27T21:52:00Z" w16du:dateUtc="2024-12-27T14:52:00Z">
                <w:rPr>
                  <w:ins w:id="149" w:author="Phuc Pham Thanh" w:date="2024-12-27T21:51:00Z" w16du:dateUtc="2024-12-27T14:51:00Z"/>
                  <w:rFonts w:eastAsiaTheme="minorEastAsia"/>
                  <w:noProof/>
                  <w:kern w:val="2"/>
                  <w14:ligatures w14:val="standardContextual"/>
                </w:rPr>
              </w:rPrChange>
            </w:rPr>
          </w:pPr>
          <w:ins w:id="150" w:author="Phuc Pham Thanh" w:date="2024-12-27T21:51:00Z" w16du:dateUtc="2024-12-27T14:51:00Z">
            <w:r w:rsidRPr="00805128">
              <w:rPr>
                <w:rStyle w:val="Hyperlink"/>
                <w:rFonts w:ascii="Times New Roman" w:hAnsi="Times New Roman" w:cs="Times New Roman"/>
                <w:noProof/>
                <w:sz w:val="26"/>
                <w:szCs w:val="26"/>
                <w:rPrChange w:id="15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15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153" w:author="Phuc Pham Thanh" w:date="2024-12-27T21:52:00Z" w16du:dateUtc="2024-12-27T14:52:00Z">
                  <w:rPr>
                    <w:noProof/>
                  </w:rPr>
                </w:rPrChange>
              </w:rPr>
              <w:instrText>HYPERLINK \l "_Toc186228718"</w:instrText>
            </w:r>
            <w:r w:rsidRPr="00805128">
              <w:rPr>
                <w:rStyle w:val="Hyperlink"/>
                <w:rFonts w:ascii="Times New Roman" w:hAnsi="Times New Roman" w:cs="Times New Roman"/>
                <w:noProof/>
                <w:sz w:val="26"/>
                <w:szCs w:val="26"/>
                <w:rPrChange w:id="15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15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156"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157" w:author="Phuc Pham Thanh" w:date="2024-12-27T21:52:00Z" w16du:dateUtc="2024-12-27T14:52:00Z">
                  <w:rPr>
                    <w:rStyle w:val="Hyperlink"/>
                    <w:rFonts w:cs="Times New Roman"/>
                    <w:noProof/>
                  </w:rPr>
                </w:rPrChange>
              </w:rPr>
              <w:t>1.2. Mô tả bài toán</w:t>
            </w:r>
            <w:r w:rsidRPr="00805128">
              <w:rPr>
                <w:rFonts w:ascii="Times New Roman" w:hAnsi="Times New Roman" w:cs="Times New Roman"/>
                <w:noProof/>
                <w:webHidden/>
                <w:sz w:val="26"/>
                <w:szCs w:val="26"/>
                <w:rPrChange w:id="15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15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160" w:author="Phuc Pham Thanh" w:date="2024-12-27T21:52:00Z" w16du:dateUtc="2024-12-27T14:52:00Z">
                  <w:rPr>
                    <w:noProof/>
                    <w:webHidden/>
                  </w:rPr>
                </w:rPrChange>
              </w:rPr>
              <w:instrText xml:space="preserve"> PAGEREF _Toc186228718 \h </w:instrText>
            </w:r>
            <w:r w:rsidRPr="00805128">
              <w:rPr>
                <w:rFonts w:ascii="Times New Roman" w:hAnsi="Times New Roman" w:cs="Times New Roman"/>
                <w:noProof/>
                <w:webHidden/>
                <w:sz w:val="26"/>
                <w:szCs w:val="26"/>
                <w:rPrChange w:id="16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162" w:author="Phuc Pham Thanh" w:date="2024-12-27T21:52:00Z" w16du:dateUtc="2024-12-27T14:52:00Z">
                <w:rPr>
                  <w:noProof/>
                  <w:webHidden/>
                </w:rPr>
              </w:rPrChange>
            </w:rPr>
            <w:fldChar w:fldCharType="separate"/>
          </w:r>
          <w:ins w:id="163" w:author="Phuc Pham Thanh" w:date="2024-12-27T21:51:00Z" w16du:dateUtc="2024-12-27T14:51:00Z">
            <w:r w:rsidRPr="00805128">
              <w:rPr>
                <w:rFonts w:ascii="Times New Roman" w:hAnsi="Times New Roman" w:cs="Times New Roman"/>
                <w:noProof/>
                <w:webHidden/>
                <w:sz w:val="26"/>
                <w:szCs w:val="26"/>
                <w:rPrChange w:id="164" w:author="Phuc Pham Thanh" w:date="2024-12-27T21:52:00Z" w16du:dateUtc="2024-12-27T14:52:00Z">
                  <w:rPr>
                    <w:noProof/>
                    <w:webHidden/>
                  </w:rPr>
                </w:rPrChange>
              </w:rPr>
              <w:t>2</w:t>
            </w:r>
            <w:r w:rsidRPr="00805128">
              <w:rPr>
                <w:rFonts w:ascii="Times New Roman" w:hAnsi="Times New Roman" w:cs="Times New Roman"/>
                <w:noProof/>
                <w:webHidden/>
                <w:sz w:val="26"/>
                <w:szCs w:val="26"/>
                <w:rPrChange w:id="16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166" w:author="Phuc Pham Thanh" w:date="2024-12-27T21:52:00Z" w16du:dateUtc="2024-12-27T14:52:00Z">
                  <w:rPr>
                    <w:rStyle w:val="Hyperlink"/>
                    <w:noProof/>
                  </w:rPr>
                </w:rPrChange>
              </w:rPr>
              <w:fldChar w:fldCharType="end"/>
            </w:r>
          </w:ins>
        </w:p>
        <w:p w14:paraId="7B5053D5" w14:textId="118E018F" w:rsidR="00805128" w:rsidRPr="00805128" w:rsidRDefault="00805128">
          <w:pPr>
            <w:pStyle w:val="TOC2"/>
            <w:tabs>
              <w:tab w:val="right" w:leader="dot" w:pos="9350"/>
            </w:tabs>
            <w:rPr>
              <w:ins w:id="167" w:author="Phuc Pham Thanh" w:date="2024-12-27T21:51:00Z" w16du:dateUtc="2024-12-27T14:51:00Z"/>
              <w:rFonts w:ascii="Times New Roman" w:eastAsiaTheme="minorEastAsia" w:hAnsi="Times New Roman" w:cs="Times New Roman"/>
              <w:noProof/>
              <w:kern w:val="2"/>
              <w:sz w:val="26"/>
              <w:szCs w:val="26"/>
              <w14:ligatures w14:val="standardContextual"/>
              <w:rPrChange w:id="168" w:author="Phuc Pham Thanh" w:date="2024-12-27T21:52:00Z" w16du:dateUtc="2024-12-27T14:52:00Z">
                <w:rPr>
                  <w:ins w:id="169" w:author="Phuc Pham Thanh" w:date="2024-12-27T21:51:00Z" w16du:dateUtc="2024-12-27T14:51:00Z"/>
                  <w:rFonts w:eastAsiaTheme="minorEastAsia"/>
                  <w:noProof/>
                  <w:kern w:val="2"/>
                  <w14:ligatures w14:val="standardContextual"/>
                </w:rPr>
              </w:rPrChange>
            </w:rPr>
          </w:pPr>
          <w:ins w:id="170" w:author="Phuc Pham Thanh" w:date="2024-12-27T21:51:00Z" w16du:dateUtc="2024-12-27T14:51:00Z">
            <w:r w:rsidRPr="00805128">
              <w:rPr>
                <w:rStyle w:val="Hyperlink"/>
                <w:rFonts w:ascii="Times New Roman" w:hAnsi="Times New Roman" w:cs="Times New Roman"/>
                <w:noProof/>
                <w:sz w:val="26"/>
                <w:szCs w:val="26"/>
                <w:rPrChange w:id="17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17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173" w:author="Phuc Pham Thanh" w:date="2024-12-27T21:52:00Z" w16du:dateUtc="2024-12-27T14:52:00Z">
                  <w:rPr>
                    <w:noProof/>
                  </w:rPr>
                </w:rPrChange>
              </w:rPr>
              <w:instrText>HYPERLINK \l "_Toc186228719"</w:instrText>
            </w:r>
            <w:r w:rsidRPr="00805128">
              <w:rPr>
                <w:rStyle w:val="Hyperlink"/>
                <w:rFonts w:ascii="Times New Roman" w:hAnsi="Times New Roman" w:cs="Times New Roman"/>
                <w:noProof/>
                <w:sz w:val="26"/>
                <w:szCs w:val="26"/>
                <w:rPrChange w:id="17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17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176"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177" w:author="Phuc Pham Thanh" w:date="2024-12-27T21:52:00Z" w16du:dateUtc="2024-12-27T14:52:00Z">
                  <w:rPr>
                    <w:rStyle w:val="Hyperlink"/>
                    <w:rFonts w:cs="Times New Roman"/>
                    <w:noProof/>
                  </w:rPr>
                </w:rPrChange>
              </w:rPr>
              <w:t>1.3. Giải quyết bài toán</w:t>
            </w:r>
            <w:r w:rsidRPr="00805128">
              <w:rPr>
                <w:rFonts w:ascii="Times New Roman" w:hAnsi="Times New Roman" w:cs="Times New Roman"/>
                <w:noProof/>
                <w:webHidden/>
                <w:sz w:val="26"/>
                <w:szCs w:val="26"/>
                <w:rPrChange w:id="17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17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180" w:author="Phuc Pham Thanh" w:date="2024-12-27T21:52:00Z" w16du:dateUtc="2024-12-27T14:52:00Z">
                  <w:rPr>
                    <w:noProof/>
                    <w:webHidden/>
                  </w:rPr>
                </w:rPrChange>
              </w:rPr>
              <w:instrText xml:space="preserve"> PAGEREF _Toc186228719 \h </w:instrText>
            </w:r>
            <w:r w:rsidRPr="00805128">
              <w:rPr>
                <w:rFonts w:ascii="Times New Roman" w:hAnsi="Times New Roman" w:cs="Times New Roman"/>
                <w:noProof/>
                <w:webHidden/>
                <w:sz w:val="26"/>
                <w:szCs w:val="26"/>
                <w:rPrChange w:id="18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182" w:author="Phuc Pham Thanh" w:date="2024-12-27T21:52:00Z" w16du:dateUtc="2024-12-27T14:52:00Z">
                <w:rPr>
                  <w:noProof/>
                  <w:webHidden/>
                </w:rPr>
              </w:rPrChange>
            </w:rPr>
            <w:fldChar w:fldCharType="separate"/>
          </w:r>
          <w:ins w:id="183" w:author="Phuc Pham Thanh" w:date="2024-12-27T21:51:00Z" w16du:dateUtc="2024-12-27T14:51:00Z">
            <w:r w:rsidRPr="00805128">
              <w:rPr>
                <w:rFonts w:ascii="Times New Roman" w:hAnsi="Times New Roman" w:cs="Times New Roman"/>
                <w:noProof/>
                <w:webHidden/>
                <w:sz w:val="26"/>
                <w:szCs w:val="26"/>
                <w:rPrChange w:id="184" w:author="Phuc Pham Thanh" w:date="2024-12-27T21:52:00Z" w16du:dateUtc="2024-12-27T14:52:00Z">
                  <w:rPr>
                    <w:noProof/>
                    <w:webHidden/>
                  </w:rPr>
                </w:rPrChange>
              </w:rPr>
              <w:t>2</w:t>
            </w:r>
            <w:r w:rsidRPr="00805128">
              <w:rPr>
                <w:rFonts w:ascii="Times New Roman" w:hAnsi="Times New Roman" w:cs="Times New Roman"/>
                <w:noProof/>
                <w:webHidden/>
                <w:sz w:val="26"/>
                <w:szCs w:val="26"/>
                <w:rPrChange w:id="18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186" w:author="Phuc Pham Thanh" w:date="2024-12-27T21:52:00Z" w16du:dateUtc="2024-12-27T14:52:00Z">
                  <w:rPr>
                    <w:rStyle w:val="Hyperlink"/>
                    <w:noProof/>
                  </w:rPr>
                </w:rPrChange>
              </w:rPr>
              <w:fldChar w:fldCharType="end"/>
            </w:r>
          </w:ins>
        </w:p>
        <w:p w14:paraId="53AD1E1F" w14:textId="7F809E6E" w:rsidR="00805128" w:rsidRPr="00805128" w:rsidRDefault="00805128">
          <w:pPr>
            <w:pStyle w:val="TOC2"/>
            <w:tabs>
              <w:tab w:val="right" w:leader="dot" w:pos="9350"/>
            </w:tabs>
            <w:rPr>
              <w:ins w:id="187" w:author="Phuc Pham Thanh" w:date="2024-12-27T21:51:00Z" w16du:dateUtc="2024-12-27T14:51:00Z"/>
              <w:rFonts w:ascii="Times New Roman" w:eastAsiaTheme="minorEastAsia" w:hAnsi="Times New Roman" w:cs="Times New Roman"/>
              <w:noProof/>
              <w:kern w:val="2"/>
              <w:sz w:val="26"/>
              <w:szCs w:val="26"/>
              <w14:ligatures w14:val="standardContextual"/>
              <w:rPrChange w:id="188" w:author="Phuc Pham Thanh" w:date="2024-12-27T21:52:00Z" w16du:dateUtc="2024-12-27T14:52:00Z">
                <w:rPr>
                  <w:ins w:id="189" w:author="Phuc Pham Thanh" w:date="2024-12-27T21:51:00Z" w16du:dateUtc="2024-12-27T14:51:00Z"/>
                  <w:rFonts w:eastAsiaTheme="minorEastAsia"/>
                  <w:noProof/>
                  <w:kern w:val="2"/>
                  <w14:ligatures w14:val="standardContextual"/>
                </w:rPr>
              </w:rPrChange>
            </w:rPr>
          </w:pPr>
          <w:ins w:id="190" w:author="Phuc Pham Thanh" w:date="2024-12-27T21:51:00Z" w16du:dateUtc="2024-12-27T14:51:00Z">
            <w:r w:rsidRPr="00805128">
              <w:rPr>
                <w:rStyle w:val="Hyperlink"/>
                <w:rFonts w:ascii="Times New Roman" w:hAnsi="Times New Roman" w:cs="Times New Roman"/>
                <w:noProof/>
                <w:sz w:val="26"/>
                <w:szCs w:val="26"/>
                <w:rPrChange w:id="19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19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193" w:author="Phuc Pham Thanh" w:date="2024-12-27T21:52:00Z" w16du:dateUtc="2024-12-27T14:52:00Z">
                  <w:rPr>
                    <w:noProof/>
                  </w:rPr>
                </w:rPrChange>
              </w:rPr>
              <w:instrText>HYPERLINK \l "_Toc186228720"</w:instrText>
            </w:r>
            <w:r w:rsidRPr="00805128">
              <w:rPr>
                <w:rStyle w:val="Hyperlink"/>
                <w:rFonts w:ascii="Times New Roman" w:hAnsi="Times New Roman" w:cs="Times New Roman"/>
                <w:noProof/>
                <w:sz w:val="26"/>
                <w:szCs w:val="26"/>
                <w:rPrChange w:id="19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19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196"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197" w:author="Phuc Pham Thanh" w:date="2024-12-27T21:52:00Z" w16du:dateUtc="2024-12-27T14:52:00Z">
                  <w:rPr>
                    <w:rStyle w:val="Hyperlink"/>
                    <w:b/>
                    <w:bCs/>
                    <w:noProof/>
                  </w:rPr>
                </w:rPrChange>
              </w:rPr>
              <w:t>1.4 Phương pháp phát triển phần mềm</w:t>
            </w:r>
            <w:r w:rsidRPr="00805128">
              <w:rPr>
                <w:rFonts w:ascii="Times New Roman" w:hAnsi="Times New Roman" w:cs="Times New Roman"/>
                <w:noProof/>
                <w:webHidden/>
                <w:sz w:val="26"/>
                <w:szCs w:val="26"/>
                <w:rPrChange w:id="19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19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200" w:author="Phuc Pham Thanh" w:date="2024-12-27T21:52:00Z" w16du:dateUtc="2024-12-27T14:52:00Z">
                  <w:rPr>
                    <w:noProof/>
                    <w:webHidden/>
                  </w:rPr>
                </w:rPrChange>
              </w:rPr>
              <w:instrText xml:space="preserve"> PAGEREF _Toc186228720 \h </w:instrText>
            </w:r>
            <w:r w:rsidRPr="00805128">
              <w:rPr>
                <w:rFonts w:ascii="Times New Roman" w:hAnsi="Times New Roman" w:cs="Times New Roman"/>
                <w:noProof/>
                <w:webHidden/>
                <w:sz w:val="26"/>
                <w:szCs w:val="26"/>
                <w:rPrChange w:id="20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202" w:author="Phuc Pham Thanh" w:date="2024-12-27T21:52:00Z" w16du:dateUtc="2024-12-27T14:52:00Z">
                <w:rPr>
                  <w:noProof/>
                  <w:webHidden/>
                </w:rPr>
              </w:rPrChange>
            </w:rPr>
            <w:fldChar w:fldCharType="separate"/>
          </w:r>
          <w:ins w:id="203" w:author="Phuc Pham Thanh" w:date="2024-12-27T21:51:00Z" w16du:dateUtc="2024-12-27T14:51:00Z">
            <w:r w:rsidRPr="00805128">
              <w:rPr>
                <w:rFonts w:ascii="Times New Roman" w:hAnsi="Times New Roman" w:cs="Times New Roman"/>
                <w:noProof/>
                <w:webHidden/>
                <w:sz w:val="26"/>
                <w:szCs w:val="26"/>
                <w:rPrChange w:id="204" w:author="Phuc Pham Thanh" w:date="2024-12-27T21:52:00Z" w16du:dateUtc="2024-12-27T14:52:00Z">
                  <w:rPr>
                    <w:noProof/>
                    <w:webHidden/>
                  </w:rPr>
                </w:rPrChange>
              </w:rPr>
              <w:t>3</w:t>
            </w:r>
            <w:r w:rsidRPr="00805128">
              <w:rPr>
                <w:rFonts w:ascii="Times New Roman" w:hAnsi="Times New Roman" w:cs="Times New Roman"/>
                <w:noProof/>
                <w:webHidden/>
                <w:sz w:val="26"/>
                <w:szCs w:val="26"/>
                <w:rPrChange w:id="20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206" w:author="Phuc Pham Thanh" w:date="2024-12-27T21:52:00Z" w16du:dateUtc="2024-12-27T14:52:00Z">
                  <w:rPr>
                    <w:rStyle w:val="Hyperlink"/>
                    <w:noProof/>
                  </w:rPr>
                </w:rPrChange>
              </w:rPr>
              <w:fldChar w:fldCharType="end"/>
            </w:r>
          </w:ins>
        </w:p>
        <w:p w14:paraId="33695BF6" w14:textId="4F8E1D9A" w:rsidR="00805128" w:rsidRPr="00805128" w:rsidRDefault="00805128">
          <w:pPr>
            <w:pStyle w:val="TOC2"/>
            <w:tabs>
              <w:tab w:val="right" w:leader="dot" w:pos="9350"/>
            </w:tabs>
            <w:rPr>
              <w:ins w:id="207" w:author="Phuc Pham Thanh" w:date="2024-12-27T21:51:00Z" w16du:dateUtc="2024-12-27T14:51:00Z"/>
              <w:rFonts w:ascii="Times New Roman" w:eastAsiaTheme="minorEastAsia" w:hAnsi="Times New Roman" w:cs="Times New Roman"/>
              <w:noProof/>
              <w:kern w:val="2"/>
              <w:sz w:val="26"/>
              <w:szCs w:val="26"/>
              <w14:ligatures w14:val="standardContextual"/>
              <w:rPrChange w:id="208" w:author="Phuc Pham Thanh" w:date="2024-12-27T21:52:00Z" w16du:dateUtc="2024-12-27T14:52:00Z">
                <w:rPr>
                  <w:ins w:id="209" w:author="Phuc Pham Thanh" w:date="2024-12-27T21:51:00Z" w16du:dateUtc="2024-12-27T14:51:00Z"/>
                  <w:rFonts w:eastAsiaTheme="minorEastAsia"/>
                  <w:noProof/>
                  <w:kern w:val="2"/>
                  <w14:ligatures w14:val="standardContextual"/>
                </w:rPr>
              </w:rPrChange>
            </w:rPr>
          </w:pPr>
          <w:ins w:id="210" w:author="Phuc Pham Thanh" w:date="2024-12-27T21:51:00Z" w16du:dateUtc="2024-12-27T14:51:00Z">
            <w:r w:rsidRPr="00805128">
              <w:rPr>
                <w:rStyle w:val="Hyperlink"/>
                <w:rFonts w:ascii="Times New Roman" w:hAnsi="Times New Roman" w:cs="Times New Roman"/>
                <w:noProof/>
                <w:sz w:val="26"/>
                <w:szCs w:val="26"/>
                <w:rPrChange w:id="21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21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213" w:author="Phuc Pham Thanh" w:date="2024-12-27T21:52:00Z" w16du:dateUtc="2024-12-27T14:52:00Z">
                  <w:rPr>
                    <w:noProof/>
                  </w:rPr>
                </w:rPrChange>
              </w:rPr>
              <w:instrText>HYPERLINK \l "_Toc186228721"</w:instrText>
            </w:r>
            <w:r w:rsidRPr="00805128">
              <w:rPr>
                <w:rStyle w:val="Hyperlink"/>
                <w:rFonts w:ascii="Times New Roman" w:hAnsi="Times New Roman" w:cs="Times New Roman"/>
                <w:noProof/>
                <w:sz w:val="26"/>
                <w:szCs w:val="26"/>
                <w:rPrChange w:id="21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21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216"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217" w:author="Phuc Pham Thanh" w:date="2024-12-27T21:52:00Z" w16du:dateUtc="2024-12-27T14:52:00Z">
                  <w:rPr>
                    <w:rStyle w:val="Hyperlink"/>
                    <w:rFonts w:cs="Times New Roman"/>
                    <w:noProof/>
                  </w:rPr>
                </w:rPrChange>
              </w:rPr>
              <w:t>1.5 Công nghệ sử dụng</w:t>
            </w:r>
            <w:r w:rsidRPr="00805128">
              <w:rPr>
                <w:rFonts w:ascii="Times New Roman" w:hAnsi="Times New Roman" w:cs="Times New Roman"/>
                <w:noProof/>
                <w:webHidden/>
                <w:sz w:val="26"/>
                <w:szCs w:val="26"/>
                <w:rPrChange w:id="21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21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220" w:author="Phuc Pham Thanh" w:date="2024-12-27T21:52:00Z" w16du:dateUtc="2024-12-27T14:52:00Z">
                  <w:rPr>
                    <w:noProof/>
                    <w:webHidden/>
                  </w:rPr>
                </w:rPrChange>
              </w:rPr>
              <w:instrText xml:space="preserve"> PAGEREF _Toc186228721 \h </w:instrText>
            </w:r>
            <w:r w:rsidRPr="00805128">
              <w:rPr>
                <w:rFonts w:ascii="Times New Roman" w:hAnsi="Times New Roman" w:cs="Times New Roman"/>
                <w:noProof/>
                <w:webHidden/>
                <w:sz w:val="26"/>
                <w:szCs w:val="26"/>
                <w:rPrChange w:id="22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222" w:author="Phuc Pham Thanh" w:date="2024-12-27T21:52:00Z" w16du:dateUtc="2024-12-27T14:52:00Z">
                <w:rPr>
                  <w:noProof/>
                  <w:webHidden/>
                </w:rPr>
              </w:rPrChange>
            </w:rPr>
            <w:fldChar w:fldCharType="separate"/>
          </w:r>
          <w:ins w:id="223" w:author="Phuc Pham Thanh" w:date="2024-12-27T21:51:00Z" w16du:dateUtc="2024-12-27T14:51:00Z">
            <w:r w:rsidRPr="00805128">
              <w:rPr>
                <w:rFonts w:ascii="Times New Roman" w:hAnsi="Times New Roman" w:cs="Times New Roman"/>
                <w:noProof/>
                <w:webHidden/>
                <w:sz w:val="26"/>
                <w:szCs w:val="26"/>
                <w:rPrChange w:id="224" w:author="Phuc Pham Thanh" w:date="2024-12-27T21:52:00Z" w16du:dateUtc="2024-12-27T14:52:00Z">
                  <w:rPr>
                    <w:noProof/>
                    <w:webHidden/>
                  </w:rPr>
                </w:rPrChange>
              </w:rPr>
              <w:t>5</w:t>
            </w:r>
            <w:r w:rsidRPr="00805128">
              <w:rPr>
                <w:rFonts w:ascii="Times New Roman" w:hAnsi="Times New Roman" w:cs="Times New Roman"/>
                <w:noProof/>
                <w:webHidden/>
                <w:sz w:val="26"/>
                <w:szCs w:val="26"/>
                <w:rPrChange w:id="22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226" w:author="Phuc Pham Thanh" w:date="2024-12-27T21:52:00Z" w16du:dateUtc="2024-12-27T14:52:00Z">
                  <w:rPr>
                    <w:rStyle w:val="Hyperlink"/>
                    <w:noProof/>
                  </w:rPr>
                </w:rPrChange>
              </w:rPr>
              <w:fldChar w:fldCharType="end"/>
            </w:r>
          </w:ins>
        </w:p>
        <w:p w14:paraId="6BF9B7E4" w14:textId="47731C0B" w:rsidR="00805128" w:rsidRPr="00805128" w:rsidRDefault="00805128">
          <w:pPr>
            <w:pStyle w:val="TOC3"/>
            <w:tabs>
              <w:tab w:val="right" w:leader="dot" w:pos="9350"/>
            </w:tabs>
            <w:rPr>
              <w:ins w:id="227" w:author="Phuc Pham Thanh" w:date="2024-12-27T21:51:00Z" w16du:dateUtc="2024-12-27T14:51:00Z"/>
              <w:rFonts w:ascii="Times New Roman" w:eastAsiaTheme="minorEastAsia" w:hAnsi="Times New Roman" w:cs="Times New Roman"/>
              <w:noProof/>
              <w:kern w:val="2"/>
              <w:sz w:val="26"/>
              <w:szCs w:val="26"/>
              <w14:ligatures w14:val="standardContextual"/>
              <w:rPrChange w:id="228" w:author="Phuc Pham Thanh" w:date="2024-12-27T21:52:00Z" w16du:dateUtc="2024-12-27T14:52:00Z">
                <w:rPr>
                  <w:ins w:id="229" w:author="Phuc Pham Thanh" w:date="2024-12-27T21:51:00Z" w16du:dateUtc="2024-12-27T14:51:00Z"/>
                  <w:rFonts w:eastAsiaTheme="minorEastAsia"/>
                  <w:noProof/>
                  <w:kern w:val="2"/>
                  <w14:ligatures w14:val="standardContextual"/>
                </w:rPr>
              </w:rPrChange>
            </w:rPr>
          </w:pPr>
          <w:ins w:id="230" w:author="Phuc Pham Thanh" w:date="2024-12-27T21:51:00Z" w16du:dateUtc="2024-12-27T14:51:00Z">
            <w:r w:rsidRPr="00805128">
              <w:rPr>
                <w:rStyle w:val="Hyperlink"/>
                <w:rFonts w:ascii="Times New Roman" w:hAnsi="Times New Roman" w:cs="Times New Roman"/>
                <w:noProof/>
                <w:sz w:val="26"/>
                <w:szCs w:val="26"/>
                <w:rPrChange w:id="23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23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233" w:author="Phuc Pham Thanh" w:date="2024-12-27T21:52:00Z" w16du:dateUtc="2024-12-27T14:52:00Z">
                  <w:rPr>
                    <w:noProof/>
                  </w:rPr>
                </w:rPrChange>
              </w:rPr>
              <w:instrText>HYPERLINK \l "_Toc186228722"</w:instrText>
            </w:r>
            <w:r w:rsidRPr="00805128">
              <w:rPr>
                <w:rStyle w:val="Hyperlink"/>
                <w:rFonts w:ascii="Times New Roman" w:hAnsi="Times New Roman" w:cs="Times New Roman"/>
                <w:noProof/>
                <w:sz w:val="26"/>
                <w:szCs w:val="26"/>
                <w:rPrChange w:id="23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23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236" w:author="Phuc Pham Thanh" w:date="2024-12-27T21:52:00Z" w16du:dateUtc="2024-12-27T14:52:00Z">
                  <w:rPr>
                    <w:rStyle w:val="Hyperlink"/>
                    <w:noProof/>
                  </w:rPr>
                </w:rPrChange>
              </w:rPr>
              <w:fldChar w:fldCharType="separate"/>
            </w:r>
            <w:r w:rsidRPr="00805128">
              <w:rPr>
                <w:rStyle w:val="Hyperlink"/>
                <w:rFonts w:ascii="Times New Roman" w:eastAsia="Times New Roman" w:hAnsi="Times New Roman" w:cs="Times New Roman"/>
                <w:noProof/>
                <w:sz w:val="26"/>
                <w:szCs w:val="26"/>
                <w:rPrChange w:id="237" w:author="Phuc Pham Thanh" w:date="2024-12-27T21:52:00Z" w16du:dateUtc="2024-12-27T14:52:00Z">
                  <w:rPr>
                    <w:rStyle w:val="Hyperlink"/>
                    <w:rFonts w:eastAsia="Times New Roman"/>
                    <w:bCs/>
                    <w:noProof/>
                  </w:rPr>
                </w:rPrChange>
              </w:rPr>
              <w:t>1.5.1. ReactJs</w:t>
            </w:r>
            <w:r w:rsidRPr="00805128">
              <w:rPr>
                <w:rFonts w:ascii="Times New Roman" w:hAnsi="Times New Roman" w:cs="Times New Roman"/>
                <w:noProof/>
                <w:webHidden/>
                <w:sz w:val="26"/>
                <w:szCs w:val="26"/>
                <w:rPrChange w:id="238"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239"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240" w:author="Phuc Pham Thanh" w:date="2024-12-27T21:52:00Z" w16du:dateUtc="2024-12-27T14:52:00Z">
                  <w:rPr>
                    <w:noProof/>
                    <w:webHidden/>
                  </w:rPr>
                </w:rPrChange>
              </w:rPr>
              <w:instrText xml:space="preserve"> PAGEREF _Toc186228722 \h </w:instrText>
            </w:r>
            <w:r w:rsidRPr="00805128">
              <w:rPr>
                <w:rFonts w:ascii="Times New Roman" w:hAnsi="Times New Roman" w:cs="Times New Roman"/>
                <w:noProof/>
                <w:webHidden/>
                <w:sz w:val="26"/>
                <w:szCs w:val="26"/>
                <w:rPrChange w:id="241"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242" w:author="Phuc Pham Thanh" w:date="2024-12-27T21:52:00Z" w16du:dateUtc="2024-12-27T14:52:00Z">
                <w:rPr>
                  <w:noProof/>
                  <w:webHidden/>
                </w:rPr>
              </w:rPrChange>
            </w:rPr>
            <w:fldChar w:fldCharType="separate"/>
          </w:r>
          <w:ins w:id="243" w:author="Phuc Pham Thanh" w:date="2024-12-27T21:51:00Z" w16du:dateUtc="2024-12-27T14:51:00Z">
            <w:r w:rsidRPr="00805128">
              <w:rPr>
                <w:rFonts w:ascii="Times New Roman" w:hAnsi="Times New Roman" w:cs="Times New Roman"/>
                <w:noProof/>
                <w:webHidden/>
                <w:sz w:val="26"/>
                <w:szCs w:val="26"/>
                <w:rPrChange w:id="244" w:author="Phuc Pham Thanh" w:date="2024-12-27T21:52:00Z" w16du:dateUtc="2024-12-27T14:52:00Z">
                  <w:rPr>
                    <w:noProof/>
                    <w:webHidden/>
                  </w:rPr>
                </w:rPrChange>
              </w:rPr>
              <w:t>5</w:t>
            </w:r>
            <w:r w:rsidRPr="00805128">
              <w:rPr>
                <w:rFonts w:ascii="Times New Roman" w:hAnsi="Times New Roman" w:cs="Times New Roman"/>
                <w:noProof/>
                <w:webHidden/>
                <w:sz w:val="26"/>
                <w:szCs w:val="26"/>
                <w:rPrChange w:id="245"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246" w:author="Phuc Pham Thanh" w:date="2024-12-27T21:52:00Z" w16du:dateUtc="2024-12-27T14:52:00Z">
                  <w:rPr>
                    <w:rStyle w:val="Hyperlink"/>
                    <w:noProof/>
                  </w:rPr>
                </w:rPrChange>
              </w:rPr>
              <w:fldChar w:fldCharType="end"/>
            </w:r>
          </w:ins>
        </w:p>
        <w:p w14:paraId="6610A9A0" w14:textId="00C116BC" w:rsidR="00805128" w:rsidRPr="00805128" w:rsidRDefault="00805128">
          <w:pPr>
            <w:pStyle w:val="TOC3"/>
            <w:tabs>
              <w:tab w:val="left" w:pos="1320"/>
              <w:tab w:val="right" w:leader="dot" w:pos="9350"/>
            </w:tabs>
            <w:rPr>
              <w:ins w:id="247" w:author="Phuc Pham Thanh" w:date="2024-12-27T21:51:00Z" w16du:dateUtc="2024-12-27T14:51:00Z"/>
              <w:rFonts w:ascii="Times New Roman" w:eastAsiaTheme="minorEastAsia" w:hAnsi="Times New Roman" w:cs="Times New Roman"/>
              <w:noProof/>
              <w:kern w:val="2"/>
              <w:sz w:val="26"/>
              <w:szCs w:val="26"/>
              <w14:ligatures w14:val="standardContextual"/>
              <w:rPrChange w:id="248" w:author="Phuc Pham Thanh" w:date="2024-12-27T21:52:00Z" w16du:dateUtc="2024-12-27T14:52:00Z">
                <w:rPr>
                  <w:ins w:id="249" w:author="Phuc Pham Thanh" w:date="2024-12-27T21:51:00Z" w16du:dateUtc="2024-12-27T14:51:00Z"/>
                  <w:rFonts w:eastAsiaTheme="minorEastAsia"/>
                  <w:noProof/>
                  <w:kern w:val="2"/>
                  <w14:ligatures w14:val="standardContextual"/>
                </w:rPr>
              </w:rPrChange>
            </w:rPr>
          </w:pPr>
          <w:ins w:id="250" w:author="Phuc Pham Thanh" w:date="2024-12-27T21:51:00Z" w16du:dateUtc="2024-12-27T14:51:00Z">
            <w:r w:rsidRPr="00805128">
              <w:rPr>
                <w:rStyle w:val="Hyperlink"/>
                <w:rFonts w:ascii="Times New Roman" w:hAnsi="Times New Roman" w:cs="Times New Roman"/>
                <w:noProof/>
                <w:sz w:val="26"/>
                <w:szCs w:val="26"/>
                <w:rPrChange w:id="251"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252"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253" w:author="Phuc Pham Thanh" w:date="2024-12-27T21:52:00Z" w16du:dateUtc="2024-12-27T14:52:00Z">
                  <w:rPr>
                    <w:noProof/>
                  </w:rPr>
                </w:rPrChange>
              </w:rPr>
              <w:instrText>HYPERLINK \l "_Toc186228723"</w:instrText>
            </w:r>
            <w:r w:rsidRPr="00805128">
              <w:rPr>
                <w:rStyle w:val="Hyperlink"/>
                <w:rFonts w:ascii="Times New Roman" w:hAnsi="Times New Roman" w:cs="Times New Roman"/>
                <w:noProof/>
                <w:sz w:val="26"/>
                <w:szCs w:val="26"/>
                <w:rPrChange w:id="254"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255"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256"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257" w:author="Phuc Pham Thanh" w:date="2024-12-27T21:52:00Z" w16du:dateUtc="2024-12-27T14:52:00Z">
                  <w:rPr>
                    <w:rStyle w:val="Hyperlink"/>
                    <w:b/>
                    <w:bCs/>
                    <w:noProof/>
                  </w:rPr>
                </w:rPrChange>
              </w:rPr>
              <w:t>1.5.2.</w:t>
            </w:r>
          </w:ins>
          <w:ins w:id="258" w:author="Phuc Pham Thanh" w:date="2024-12-27T21:52:00Z" w16du:dateUtc="2024-12-27T14:52:00Z">
            <w:r>
              <w:rPr>
                <w:rFonts w:ascii="Times New Roman" w:eastAsiaTheme="minorEastAsia" w:hAnsi="Times New Roman" w:cs="Times New Roman"/>
                <w:noProof/>
                <w:kern w:val="2"/>
                <w:sz w:val="26"/>
                <w:szCs w:val="26"/>
                <w14:ligatures w14:val="standardContextual"/>
              </w:rPr>
              <w:t xml:space="preserve"> </w:t>
            </w:r>
          </w:ins>
          <w:ins w:id="259" w:author="Phuc Pham Thanh" w:date="2024-12-27T21:51:00Z" w16du:dateUtc="2024-12-27T14:51:00Z">
            <w:r w:rsidRPr="00805128">
              <w:rPr>
                <w:rStyle w:val="Hyperlink"/>
                <w:rFonts w:ascii="Times New Roman" w:hAnsi="Times New Roman" w:cs="Times New Roman"/>
                <w:noProof/>
                <w:sz w:val="26"/>
                <w:szCs w:val="26"/>
                <w:rPrChange w:id="260" w:author="Phuc Pham Thanh" w:date="2024-12-27T21:52:00Z" w16du:dateUtc="2024-12-27T14:52:00Z">
                  <w:rPr>
                    <w:rStyle w:val="Hyperlink"/>
                    <w:b/>
                    <w:bCs/>
                    <w:noProof/>
                  </w:rPr>
                </w:rPrChange>
              </w:rPr>
              <w:t>SpringBoot</w:t>
            </w:r>
            <w:r w:rsidRPr="00805128">
              <w:rPr>
                <w:rFonts w:ascii="Times New Roman" w:hAnsi="Times New Roman" w:cs="Times New Roman"/>
                <w:noProof/>
                <w:webHidden/>
                <w:sz w:val="26"/>
                <w:szCs w:val="26"/>
                <w:rPrChange w:id="26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26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263" w:author="Phuc Pham Thanh" w:date="2024-12-27T21:52:00Z" w16du:dateUtc="2024-12-27T14:52:00Z">
                  <w:rPr>
                    <w:noProof/>
                    <w:webHidden/>
                  </w:rPr>
                </w:rPrChange>
              </w:rPr>
              <w:instrText xml:space="preserve"> PAGEREF _Toc186228723 \h </w:instrText>
            </w:r>
            <w:r w:rsidRPr="00805128">
              <w:rPr>
                <w:rFonts w:ascii="Times New Roman" w:hAnsi="Times New Roman" w:cs="Times New Roman"/>
                <w:noProof/>
                <w:webHidden/>
                <w:sz w:val="26"/>
                <w:szCs w:val="26"/>
                <w:rPrChange w:id="26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265" w:author="Phuc Pham Thanh" w:date="2024-12-27T21:52:00Z" w16du:dateUtc="2024-12-27T14:52:00Z">
                <w:rPr>
                  <w:noProof/>
                  <w:webHidden/>
                </w:rPr>
              </w:rPrChange>
            </w:rPr>
            <w:fldChar w:fldCharType="separate"/>
          </w:r>
          <w:ins w:id="266" w:author="Phuc Pham Thanh" w:date="2024-12-27T21:51:00Z" w16du:dateUtc="2024-12-27T14:51:00Z">
            <w:r w:rsidRPr="00805128">
              <w:rPr>
                <w:rFonts w:ascii="Times New Roman" w:hAnsi="Times New Roman" w:cs="Times New Roman"/>
                <w:noProof/>
                <w:webHidden/>
                <w:sz w:val="26"/>
                <w:szCs w:val="26"/>
                <w:rPrChange w:id="267" w:author="Phuc Pham Thanh" w:date="2024-12-27T21:52:00Z" w16du:dateUtc="2024-12-27T14:52:00Z">
                  <w:rPr>
                    <w:noProof/>
                    <w:webHidden/>
                  </w:rPr>
                </w:rPrChange>
              </w:rPr>
              <w:t>6</w:t>
            </w:r>
            <w:r w:rsidRPr="00805128">
              <w:rPr>
                <w:rFonts w:ascii="Times New Roman" w:hAnsi="Times New Roman" w:cs="Times New Roman"/>
                <w:noProof/>
                <w:webHidden/>
                <w:sz w:val="26"/>
                <w:szCs w:val="26"/>
                <w:rPrChange w:id="26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269" w:author="Phuc Pham Thanh" w:date="2024-12-27T21:52:00Z" w16du:dateUtc="2024-12-27T14:52:00Z">
                  <w:rPr>
                    <w:rStyle w:val="Hyperlink"/>
                    <w:noProof/>
                  </w:rPr>
                </w:rPrChange>
              </w:rPr>
              <w:fldChar w:fldCharType="end"/>
            </w:r>
          </w:ins>
        </w:p>
        <w:p w14:paraId="28484C72" w14:textId="629BCCCE" w:rsidR="00805128" w:rsidRPr="00805128" w:rsidRDefault="00805128">
          <w:pPr>
            <w:pStyle w:val="TOC3"/>
            <w:tabs>
              <w:tab w:val="right" w:leader="dot" w:pos="9350"/>
            </w:tabs>
            <w:rPr>
              <w:ins w:id="270" w:author="Phuc Pham Thanh" w:date="2024-12-27T21:51:00Z" w16du:dateUtc="2024-12-27T14:51:00Z"/>
              <w:rFonts w:ascii="Times New Roman" w:eastAsiaTheme="minorEastAsia" w:hAnsi="Times New Roman" w:cs="Times New Roman"/>
              <w:noProof/>
              <w:kern w:val="2"/>
              <w:sz w:val="26"/>
              <w:szCs w:val="26"/>
              <w14:ligatures w14:val="standardContextual"/>
              <w:rPrChange w:id="271" w:author="Phuc Pham Thanh" w:date="2024-12-27T21:52:00Z" w16du:dateUtc="2024-12-27T14:52:00Z">
                <w:rPr>
                  <w:ins w:id="272" w:author="Phuc Pham Thanh" w:date="2024-12-27T21:51:00Z" w16du:dateUtc="2024-12-27T14:51:00Z"/>
                  <w:rFonts w:eastAsiaTheme="minorEastAsia"/>
                  <w:noProof/>
                  <w:kern w:val="2"/>
                  <w14:ligatures w14:val="standardContextual"/>
                </w:rPr>
              </w:rPrChange>
            </w:rPr>
          </w:pPr>
          <w:ins w:id="273" w:author="Phuc Pham Thanh" w:date="2024-12-27T21:51:00Z" w16du:dateUtc="2024-12-27T14:51:00Z">
            <w:r w:rsidRPr="00805128">
              <w:rPr>
                <w:rStyle w:val="Hyperlink"/>
                <w:rFonts w:ascii="Times New Roman" w:hAnsi="Times New Roman" w:cs="Times New Roman"/>
                <w:noProof/>
                <w:sz w:val="26"/>
                <w:szCs w:val="26"/>
                <w:rPrChange w:id="27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27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276" w:author="Phuc Pham Thanh" w:date="2024-12-27T21:52:00Z" w16du:dateUtc="2024-12-27T14:52:00Z">
                  <w:rPr>
                    <w:noProof/>
                  </w:rPr>
                </w:rPrChange>
              </w:rPr>
              <w:instrText>HYPERLINK \l "_Toc186228724"</w:instrText>
            </w:r>
            <w:r w:rsidRPr="00805128">
              <w:rPr>
                <w:rStyle w:val="Hyperlink"/>
                <w:rFonts w:ascii="Times New Roman" w:hAnsi="Times New Roman" w:cs="Times New Roman"/>
                <w:noProof/>
                <w:sz w:val="26"/>
                <w:szCs w:val="26"/>
                <w:rPrChange w:id="27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27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27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280" w:author="Phuc Pham Thanh" w:date="2024-12-27T21:52:00Z" w16du:dateUtc="2024-12-27T14:52:00Z">
                  <w:rPr>
                    <w:rStyle w:val="Hyperlink"/>
                    <w:b/>
                    <w:bCs/>
                    <w:noProof/>
                  </w:rPr>
                </w:rPrChange>
              </w:rPr>
              <w:t>1.5.3. PostgreSQL</w:t>
            </w:r>
            <w:r w:rsidRPr="00805128">
              <w:rPr>
                <w:rFonts w:ascii="Times New Roman" w:hAnsi="Times New Roman" w:cs="Times New Roman"/>
                <w:noProof/>
                <w:webHidden/>
                <w:sz w:val="26"/>
                <w:szCs w:val="26"/>
                <w:rPrChange w:id="28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28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283" w:author="Phuc Pham Thanh" w:date="2024-12-27T21:52:00Z" w16du:dateUtc="2024-12-27T14:52:00Z">
                  <w:rPr>
                    <w:noProof/>
                    <w:webHidden/>
                  </w:rPr>
                </w:rPrChange>
              </w:rPr>
              <w:instrText xml:space="preserve"> PAGEREF _Toc186228724 \h </w:instrText>
            </w:r>
            <w:r w:rsidRPr="00805128">
              <w:rPr>
                <w:rFonts w:ascii="Times New Roman" w:hAnsi="Times New Roman" w:cs="Times New Roman"/>
                <w:noProof/>
                <w:webHidden/>
                <w:sz w:val="26"/>
                <w:szCs w:val="26"/>
                <w:rPrChange w:id="28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285" w:author="Phuc Pham Thanh" w:date="2024-12-27T21:52:00Z" w16du:dateUtc="2024-12-27T14:52:00Z">
                <w:rPr>
                  <w:noProof/>
                  <w:webHidden/>
                </w:rPr>
              </w:rPrChange>
            </w:rPr>
            <w:fldChar w:fldCharType="separate"/>
          </w:r>
          <w:ins w:id="286" w:author="Phuc Pham Thanh" w:date="2024-12-27T21:51:00Z" w16du:dateUtc="2024-12-27T14:51:00Z">
            <w:r w:rsidRPr="00805128">
              <w:rPr>
                <w:rFonts w:ascii="Times New Roman" w:hAnsi="Times New Roman" w:cs="Times New Roman"/>
                <w:noProof/>
                <w:webHidden/>
                <w:sz w:val="26"/>
                <w:szCs w:val="26"/>
                <w:rPrChange w:id="287" w:author="Phuc Pham Thanh" w:date="2024-12-27T21:52:00Z" w16du:dateUtc="2024-12-27T14:52:00Z">
                  <w:rPr>
                    <w:noProof/>
                    <w:webHidden/>
                  </w:rPr>
                </w:rPrChange>
              </w:rPr>
              <w:t>7</w:t>
            </w:r>
            <w:r w:rsidRPr="00805128">
              <w:rPr>
                <w:rFonts w:ascii="Times New Roman" w:hAnsi="Times New Roman" w:cs="Times New Roman"/>
                <w:noProof/>
                <w:webHidden/>
                <w:sz w:val="26"/>
                <w:szCs w:val="26"/>
                <w:rPrChange w:id="28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289" w:author="Phuc Pham Thanh" w:date="2024-12-27T21:52:00Z" w16du:dateUtc="2024-12-27T14:52:00Z">
                  <w:rPr>
                    <w:rStyle w:val="Hyperlink"/>
                    <w:noProof/>
                  </w:rPr>
                </w:rPrChange>
              </w:rPr>
              <w:fldChar w:fldCharType="end"/>
            </w:r>
          </w:ins>
        </w:p>
        <w:p w14:paraId="78A98BC6" w14:textId="7CAABE38" w:rsidR="00805128" w:rsidRPr="00805128" w:rsidRDefault="00805128">
          <w:pPr>
            <w:pStyle w:val="TOC2"/>
            <w:tabs>
              <w:tab w:val="right" w:leader="dot" w:pos="9350"/>
            </w:tabs>
            <w:rPr>
              <w:ins w:id="290" w:author="Phuc Pham Thanh" w:date="2024-12-27T21:51:00Z" w16du:dateUtc="2024-12-27T14:51:00Z"/>
              <w:rFonts w:ascii="Times New Roman" w:eastAsiaTheme="minorEastAsia" w:hAnsi="Times New Roman" w:cs="Times New Roman"/>
              <w:noProof/>
              <w:kern w:val="2"/>
              <w:sz w:val="26"/>
              <w:szCs w:val="26"/>
              <w14:ligatures w14:val="standardContextual"/>
              <w:rPrChange w:id="291" w:author="Phuc Pham Thanh" w:date="2024-12-27T21:52:00Z" w16du:dateUtc="2024-12-27T14:52:00Z">
                <w:rPr>
                  <w:ins w:id="292" w:author="Phuc Pham Thanh" w:date="2024-12-27T21:51:00Z" w16du:dateUtc="2024-12-27T14:51:00Z"/>
                  <w:rFonts w:eastAsiaTheme="minorEastAsia"/>
                  <w:noProof/>
                  <w:kern w:val="2"/>
                  <w14:ligatures w14:val="standardContextual"/>
                </w:rPr>
              </w:rPrChange>
            </w:rPr>
          </w:pPr>
          <w:ins w:id="293" w:author="Phuc Pham Thanh" w:date="2024-12-27T21:51:00Z" w16du:dateUtc="2024-12-27T14:51:00Z">
            <w:r w:rsidRPr="00805128">
              <w:rPr>
                <w:rStyle w:val="Hyperlink"/>
                <w:rFonts w:ascii="Times New Roman" w:hAnsi="Times New Roman" w:cs="Times New Roman"/>
                <w:noProof/>
                <w:sz w:val="26"/>
                <w:szCs w:val="26"/>
                <w:rPrChange w:id="29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29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296" w:author="Phuc Pham Thanh" w:date="2024-12-27T21:52:00Z" w16du:dateUtc="2024-12-27T14:52:00Z">
                  <w:rPr>
                    <w:noProof/>
                  </w:rPr>
                </w:rPrChange>
              </w:rPr>
              <w:instrText>HYPERLINK \l "_Toc186228725"</w:instrText>
            </w:r>
            <w:r w:rsidRPr="00805128">
              <w:rPr>
                <w:rStyle w:val="Hyperlink"/>
                <w:rFonts w:ascii="Times New Roman" w:hAnsi="Times New Roman" w:cs="Times New Roman"/>
                <w:noProof/>
                <w:sz w:val="26"/>
                <w:szCs w:val="26"/>
                <w:rPrChange w:id="29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29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29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300" w:author="Phuc Pham Thanh" w:date="2024-12-27T21:52:00Z" w16du:dateUtc="2024-12-27T14:52:00Z">
                  <w:rPr>
                    <w:rStyle w:val="Hyperlink"/>
                    <w:rFonts w:cs="Times New Roman"/>
                    <w:noProof/>
                  </w:rPr>
                </w:rPrChange>
              </w:rPr>
              <w:t>1.6. Tổng kết chương</w:t>
            </w:r>
            <w:r w:rsidRPr="00805128">
              <w:rPr>
                <w:rFonts w:ascii="Times New Roman" w:hAnsi="Times New Roman" w:cs="Times New Roman"/>
                <w:noProof/>
                <w:webHidden/>
                <w:sz w:val="26"/>
                <w:szCs w:val="26"/>
                <w:rPrChange w:id="30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0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03" w:author="Phuc Pham Thanh" w:date="2024-12-27T21:52:00Z" w16du:dateUtc="2024-12-27T14:52:00Z">
                  <w:rPr>
                    <w:noProof/>
                    <w:webHidden/>
                  </w:rPr>
                </w:rPrChange>
              </w:rPr>
              <w:instrText xml:space="preserve"> PAGEREF _Toc186228725 \h </w:instrText>
            </w:r>
            <w:r w:rsidRPr="00805128">
              <w:rPr>
                <w:rFonts w:ascii="Times New Roman" w:hAnsi="Times New Roman" w:cs="Times New Roman"/>
                <w:noProof/>
                <w:webHidden/>
                <w:sz w:val="26"/>
                <w:szCs w:val="26"/>
                <w:rPrChange w:id="30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305" w:author="Phuc Pham Thanh" w:date="2024-12-27T21:52:00Z" w16du:dateUtc="2024-12-27T14:52:00Z">
                <w:rPr>
                  <w:noProof/>
                  <w:webHidden/>
                </w:rPr>
              </w:rPrChange>
            </w:rPr>
            <w:fldChar w:fldCharType="separate"/>
          </w:r>
          <w:ins w:id="306" w:author="Phuc Pham Thanh" w:date="2024-12-27T21:51:00Z" w16du:dateUtc="2024-12-27T14:51:00Z">
            <w:r w:rsidRPr="00805128">
              <w:rPr>
                <w:rFonts w:ascii="Times New Roman" w:hAnsi="Times New Roman" w:cs="Times New Roman"/>
                <w:noProof/>
                <w:webHidden/>
                <w:sz w:val="26"/>
                <w:szCs w:val="26"/>
                <w:rPrChange w:id="307" w:author="Phuc Pham Thanh" w:date="2024-12-27T21:52:00Z" w16du:dateUtc="2024-12-27T14:52:00Z">
                  <w:rPr>
                    <w:noProof/>
                    <w:webHidden/>
                  </w:rPr>
                </w:rPrChange>
              </w:rPr>
              <w:t>7</w:t>
            </w:r>
            <w:r w:rsidRPr="00805128">
              <w:rPr>
                <w:rFonts w:ascii="Times New Roman" w:hAnsi="Times New Roman" w:cs="Times New Roman"/>
                <w:noProof/>
                <w:webHidden/>
                <w:sz w:val="26"/>
                <w:szCs w:val="26"/>
                <w:rPrChange w:id="30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309" w:author="Phuc Pham Thanh" w:date="2024-12-27T21:52:00Z" w16du:dateUtc="2024-12-27T14:52:00Z">
                  <w:rPr>
                    <w:rStyle w:val="Hyperlink"/>
                    <w:noProof/>
                  </w:rPr>
                </w:rPrChange>
              </w:rPr>
              <w:fldChar w:fldCharType="end"/>
            </w:r>
          </w:ins>
        </w:p>
        <w:p w14:paraId="1B642D62" w14:textId="44D4C230" w:rsidR="00805128" w:rsidRPr="00805128" w:rsidRDefault="00805128">
          <w:pPr>
            <w:pStyle w:val="TOC1"/>
            <w:tabs>
              <w:tab w:val="right" w:leader="dot" w:pos="9350"/>
            </w:tabs>
            <w:rPr>
              <w:ins w:id="310" w:author="Phuc Pham Thanh" w:date="2024-12-27T21:51:00Z" w16du:dateUtc="2024-12-27T14:51:00Z"/>
              <w:rFonts w:ascii="Times New Roman" w:eastAsiaTheme="minorEastAsia" w:hAnsi="Times New Roman" w:cs="Times New Roman"/>
              <w:noProof/>
              <w:kern w:val="2"/>
              <w:sz w:val="26"/>
              <w:szCs w:val="26"/>
              <w14:ligatures w14:val="standardContextual"/>
              <w:rPrChange w:id="311" w:author="Phuc Pham Thanh" w:date="2024-12-27T21:52:00Z" w16du:dateUtc="2024-12-27T14:52:00Z">
                <w:rPr>
                  <w:ins w:id="312" w:author="Phuc Pham Thanh" w:date="2024-12-27T21:51:00Z" w16du:dateUtc="2024-12-27T14:51:00Z"/>
                  <w:rFonts w:eastAsiaTheme="minorEastAsia"/>
                  <w:noProof/>
                  <w:kern w:val="2"/>
                  <w14:ligatures w14:val="standardContextual"/>
                </w:rPr>
              </w:rPrChange>
            </w:rPr>
          </w:pPr>
          <w:ins w:id="313" w:author="Phuc Pham Thanh" w:date="2024-12-27T21:51:00Z" w16du:dateUtc="2024-12-27T14:51:00Z">
            <w:r w:rsidRPr="00805128">
              <w:rPr>
                <w:rStyle w:val="Hyperlink"/>
                <w:rFonts w:ascii="Times New Roman" w:hAnsi="Times New Roman" w:cs="Times New Roman"/>
                <w:noProof/>
                <w:sz w:val="26"/>
                <w:szCs w:val="26"/>
                <w:rPrChange w:id="31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1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16" w:author="Phuc Pham Thanh" w:date="2024-12-27T21:52:00Z" w16du:dateUtc="2024-12-27T14:52:00Z">
                  <w:rPr>
                    <w:noProof/>
                  </w:rPr>
                </w:rPrChange>
              </w:rPr>
              <w:instrText>HYPERLINK \l "_Toc186228726"</w:instrText>
            </w:r>
            <w:r w:rsidRPr="00805128">
              <w:rPr>
                <w:rStyle w:val="Hyperlink"/>
                <w:rFonts w:ascii="Times New Roman" w:hAnsi="Times New Roman" w:cs="Times New Roman"/>
                <w:noProof/>
                <w:sz w:val="26"/>
                <w:szCs w:val="26"/>
                <w:rPrChange w:id="31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1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19" w:author="Phuc Pham Thanh" w:date="2024-12-27T21:52:00Z" w16du:dateUtc="2024-12-27T14:52:00Z">
                  <w:rPr>
                    <w:rStyle w:val="Hyperlink"/>
                    <w:noProof/>
                  </w:rPr>
                </w:rPrChange>
              </w:rPr>
              <w:fldChar w:fldCharType="separate"/>
            </w:r>
            <w:r w:rsidRPr="00805128">
              <w:rPr>
                <w:rStyle w:val="Hyperlink"/>
                <w:rFonts w:ascii="Times New Roman" w:eastAsia="Times New Roman" w:hAnsi="Times New Roman" w:cs="Times New Roman"/>
                <w:noProof/>
                <w:sz w:val="26"/>
                <w:szCs w:val="26"/>
                <w:rPrChange w:id="320" w:author="Phuc Pham Thanh" w:date="2024-12-27T21:52:00Z" w16du:dateUtc="2024-12-27T14:52:00Z">
                  <w:rPr>
                    <w:rStyle w:val="Hyperlink"/>
                    <w:rFonts w:eastAsia="Times New Roman"/>
                    <w:noProof/>
                  </w:rPr>
                </w:rPrChange>
              </w:rPr>
              <w:t>CHƯƠNG 2: PHÂN TÍCH VÀ THIẾT KẾ HỆ THỐNG</w:t>
            </w:r>
            <w:r w:rsidRPr="00805128">
              <w:rPr>
                <w:rFonts w:ascii="Times New Roman" w:hAnsi="Times New Roman" w:cs="Times New Roman"/>
                <w:noProof/>
                <w:webHidden/>
                <w:sz w:val="26"/>
                <w:szCs w:val="26"/>
                <w:rPrChange w:id="32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2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23" w:author="Phuc Pham Thanh" w:date="2024-12-27T21:52:00Z" w16du:dateUtc="2024-12-27T14:52:00Z">
                  <w:rPr>
                    <w:noProof/>
                    <w:webHidden/>
                  </w:rPr>
                </w:rPrChange>
              </w:rPr>
              <w:instrText xml:space="preserve"> PAGEREF _Toc186228726 \h </w:instrText>
            </w:r>
            <w:r w:rsidRPr="00805128">
              <w:rPr>
                <w:rFonts w:ascii="Times New Roman" w:hAnsi="Times New Roman" w:cs="Times New Roman"/>
                <w:noProof/>
                <w:webHidden/>
                <w:sz w:val="26"/>
                <w:szCs w:val="26"/>
                <w:rPrChange w:id="32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325" w:author="Phuc Pham Thanh" w:date="2024-12-27T21:52:00Z" w16du:dateUtc="2024-12-27T14:52:00Z">
                <w:rPr>
                  <w:noProof/>
                  <w:webHidden/>
                </w:rPr>
              </w:rPrChange>
            </w:rPr>
            <w:fldChar w:fldCharType="separate"/>
          </w:r>
          <w:ins w:id="326" w:author="Phuc Pham Thanh" w:date="2024-12-27T21:51:00Z" w16du:dateUtc="2024-12-27T14:51:00Z">
            <w:r w:rsidRPr="00805128">
              <w:rPr>
                <w:rFonts w:ascii="Times New Roman" w:hAnsi="Times New Roman" w:cs="Times New Roman"/>
                <w:noProof/>
                <w:webHidden/>
                <w:sz w:val="26"/>
                <w:szCs w:val="26"/>
                <w:rPrChange w:id="327" w:author="Phuc Pham Thanh" w:date="2024-12-27T21:52:00Z" w16du:dateUtc="2024-12-27T14:52:00Z">
                  <w:rPr>
                    <w:noProof/>
                    <w:webHidden/>
                  </w:rPr>
                </w:rPrChange>
              </w:rPr>
              <w:t>8</w:t>
            </w:r>
            <w:r w:rsidRPr="00805128">
              <w:rPr>
                <w:rFonts w:ascii="Times New Roman" w:hAnsi="Times New Roman" w:cs="Times New Roman"/>
                <w:noProof/>
                <w:webHidden/>
                <w:sz w:val="26"/>
                <w:szCs w:val="26"/>
                <w:rPrChange w:id="32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329" w:author="Phuc Pham Thanh" w:date="2024-12-27T21:52:00Z" w16du:dateUtc="2024-12-27T14:52:00Z">
                  <w:rPr>
                    <w:rStyle w:val="Hyperlink"/>
                    <w:noProof/>
                  </w:rPr>
                </w:rPrChange>
              </w:rPr>
              <w:fldChar w:fldCharType="end"/>
            </w:r>
          </w:ins>
        </w:p>
        <w:p w14:paraId="6D2DC537" w14:textId="50FBAF3E" w:rsidR="00805128" w:rsidRPr="00805128" w:rsidRDefault="00805128">
          <w:pPr>
            <w:pStyle w:val="TOC2"/>
            <w:tabs>
              <w:tab w:val="right" w:leader="dot" w:pos="9350"/>
            </w:tabs>
            <w:rPr>
              <w:ins w:id="330" w:author="Phuc Pham Thanh" w:date="2024-12-27T21:51:00Z" w16du:dateUtc="2024-12-27T14:51:00Z"/>
              <w:rFonts w:ascii="Times New Roman" w:eastAsiaTheme="minorEastAsia" w:hAnsi="Times New Roman" w:cs="Times New Roman"/>
              <w:noProof/>
              <w:kern w:val="2"/>
              <w:sz w:val="26"/>
              <w:szCs w:val="26"/>
              <w14:ligatures w14:val="standardContextual"/>
              <w:rPrChange w:id="331" w:author="Phuc Pham Thanh" w:date="2024-12-27T21:52:00Z" w16du:dateUtc="2024-12-27T14:52:00Z">
                <w:rPr>
                  <w:ins w:id="332" w:author="Phuc Pham Thanh" w:date="2024-12-27T21:51:00Z" w16du:dateUtc="2024-12-27T14:51:00Z"/>
                  <w:rFonts w:eastAsiaTheme="minorEastAsia"/>
                  <w:noProof/>
                  <w:kern w:val="2"/>
                  <w14:ligatures w14:val="standardContextual"/>
                </w:rPr>
              </w:rPrChange>
            </w:rPr>
          </w:pPr>
          <w:ins w:id="333" w:author="Phuc Pham Thanh" w:date="2024-12-27T21:51:00Z" w16du:dateUtc="2024-12-27T14:51:00Z">
            <w:r w:rsidRPr="00805128">
              <w:rPr>
                <w:rStyle w:val="Hyperlink"/>
                <w:rFonts w:ascii="Times New Roman" w:hAnsi="Times New Roman" w:cs="Times New Roman"/>
                <w:noProof/>
                <w:sz w:val="26"/>
                <w:szCs w:val="26"/>
                <w:rPrChange w:id="33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3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36" w:author="Phuc Pham Thanh" w:date="2024-12-27T21:52:00Z" w16du:dateUtc="2024-12-27T14:52:00Z">
                  <w:rPr>
                    <w:noProof/>
                  </w:rPr>
                </w:rPrChange>
              </w:rPr>
              <w:instrText>HYPERLINK \l "_Toc186228727"</w:instrText>
            </w:r>
            <w:r w:rsidRPr="00805128">
              <w:rPr>
                <w:rStyle w:val="Hyperlink"/>
                <w:rFonts w:ascii="Times New Roman" w:hAnsi="Times New Roman" w:cs="Times New Roman"/>
                <w:noProof/>
                <w:sz w:val="26"/>
                <w:szCs w:val="26"/>
                <w:rPrChange w:id="33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3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3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340" w:author="Phuc Pham Thanh" w:date="2024-12-27T21:52:00Z" w16du:dateUtc="2024-12-27T14:52:00Z">
                  <w:rPr>
                    <w:rStyle w:val="Hyperlink"/>
                    <w:rFonts w:cs="Times New Roman"/>
                    <w:noProof/>
                  </w:rPr>
                </w:rPrChange>
              </w:rPr>
              <w:t>2.1. Phân tích hệ thống</w:t>
            </w:r>
            <w:r w:rsidRPr="00805128">
              <w:rPr>
                <w:rFonts w:ascii="Times New Roman" w:hAnsi="Times New Roman" w:cs="Times New Roman"/>
                <w:noProof/>
                <w:webHidden/>
                <w:sz w:val="26"/>
                <w:szCs w:val="26"/>
                <w:rPrChange w:id="34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4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43" w:author="Phuc Pham Thanh" w:date="2024-12-27T21:52:00Z" w16du:dateUtc="2024-12-27T14:52:00Z">
                  <w:rPr>
                    <w:noProof/>
                    <w:webHidden/>
                  </w:rPr>
                </w:rPrChange>
              </w:rPr>
              <w:instrText xml:space="preserve"> PAGEREF _Toc186228727 \h </w:instrText>
            </w:r>
            <w:r w:rsidRPr="00805128">
              <w:rPr>
                <w:rFonts w:ascii="Times New Roman" w:hAnsi="Times New Roman" w:cs="Times New Roman"/>
                <w:noProof/>
                <w:webHidden/>
                <w:sz w:val="26"/>
                <w:szCs w:val="26"/>
                <w:rPrChange w:id="34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345" w:author="Phuc Pham Thanh" w:date="2024-12-27T21:52:00Z" w16du:dateUtc="2024-12-27T14:52:00Z">
                <w:rPr>
                  <w:noProof/>
                  <w:webHidden/>
                </w:rPr>
              </w:rPrChange>
            </w:rPr>
            <w:fldChar w:fldCharType="separate"/>
          </w:r>
          <w:ins w:id="346" w:author="Phuc Pham Thanh" w:date="2024-12-27T21:51:00Z" w16du:dateUtc="2024-12-27T14:51:00Z">
            <w:r w:rsidRPr="00805128">
              <w:rPr>
                <w:rFonts w:ascii="Times New Roman" w:hAnsi="Times New Roman" w:cs="Times New Roman"/>
                <w:noProof/>
                <w:webHidden/>
                <w:sz w:val="26"/>
                <w:szCs w:val="26"/>
                <w:rPrChange w:id="347" w:author="Phuc Pham Thanh" w:date="2024-12-27T21:52:00Z" w16du:dateUtc="2024-12-27T14:52:00Z">
                  <w:rPr>
                    <w:noProof/>
                    <w:webHidden/>
                  </w:rPr>
                </w:rPrChange>
              </w:rPr>
              <w:t>8</w:t>
            </w:r>
            <w:r w:rsidRPr="00805128">
              <w:rPr>
                <w:rFonts w:ascii="Times New Roman" w:hAnsi="Times New Roman" w:cs="Times New Roman"/>
                <w:noProof/>
                <w:webHidden/>
                <w:sz w:val="26"/>
                <w:szCs w:val="26"/>
                <w:rPrChange w:id="34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349" w:author="Phuc Pham Thanh" w:date="2024-12-27T21:52:00Z" w16du:dateUtc="2024-12-27T14:52:00Z">
                  <w:rPr>
                    <w:rStyle w:val="Hyperlink"/>
                    <w:noProof/>
                  </w:rPr>
                </w:rPrChange>
              </w:rPr>
              <w:fldChar w:fldCharType="end"/>
            </w:r>
          </w:ins>
        </w:p>
        <w:p w14:paraId="0FF3CD2A" w14:textId="6F4535FA" w:rsidR="00805128" w:rsidRPr="00805128" w:rsidRDefault="00805128">
          <w:pPr>
            <w:pStyle w:val="TOC3"/>
            <w:tabs>
              <w:tab w:val="right" w:leader="dot" w:pos="9350"/>
            </w:tabs>
            <w:rPr>
              <w:ins w:id="350" w:author="Phuc Pham Thanh" w:date="2024-12-27T21:51:00Z" w16du:dateUtc="2024-12-27T14:51:00Z"/>
              <w:rFonts w:ascii="Times New Roman" w:eastAsiaTheme="minorEastAsia" w:hAnsi="Times New Roman" w:cs="Times New Roman"/>
              <w:noProof/>
              <w:kern w:val="2"/>
              <w:sz w:val="26"/>
              <w:szCs w:val="26"/>
              <w14:ligatures w14:val="standardContextual"/>
              <w:rPrChange w:id="351" w:author="Phuc Pham Thanh" w:date="2024-12-27T21:52:00Z" w16du:dateUtc="2024-12-27T14:52:00Z">
                <w:rPr>
                  <w:ins w:id="352" w:author="Phuc Pham Thanh" w:date="2024-12-27T21:51:00Z" w16du:dateUtc="2024-12-27T14:51:00Z"/>
                  <w:rFonts w:eastAsiaTheme="minorEastAsia"/>
                  <w:noProof/>
                  <w:kern w:val="2"/>
                  <w14:ligatures w14:val="standardContextual"/>
                </w:rPr>
              </w:rPrChange>
            </w:rPr>
          </w:pPr>
          <w:ins w:id="353" w:author="Phuc Pham Thanh" w:date="2024-12-27T21:51:00Z" w16du:dateUtc="2024-12-27T14:51:00Z">
            <w:r w:rsidRPr="00805128">
              <w:rPr>
                <w:rStyle w:val="Hyperlink"/>
                <w:rFonts w:ascii="Times New Roman" w:hAnsi="Times New Roman" w:cs="Times New Roman"/>
                <w:noProof/>
                <w:sz w:val="26"/>
                <w:szCs w:val="26"/>
                <w:rPrChange w:id="35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5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56" w:author="Phuc Pham Thanh" w:date="2024-12-27T21:52:00Z" w16du:dateUtc="2024-12-27T14:52:00Z">
                  <w:rPr>
                    <w:noProof/>
                  </w:rPr>
                </w:rPrChange>
              </w:rPr>
              <w:instrText>HYPERLINK \l "_Toc186228728"</w:instrText>
            </w:r>
            <w:r w:rsidRPr="00805128">
              <w:rPr>
                <w:rStyle w:val="Hyperlink"/>
                <w:rFonts w:ascii="Times New Roman" w:hAnsi="Times New Roman" w:cs="Times New Roman"/>
                <w:noProof/>
                <w:sz w:val="26"/>
                <w:szCs w:val="26"/>
                <w:rPrChange w:id="35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5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5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360" w:author="Phuc Pham Thanh" w:date="2024-12-27T21:52:00Z" w16du:dateUtc="2024-12-27T14:52:00Z">
                  <w:rPr>
                    <w:rStyle w:val="Hyperlink"/>
                    <w:bCs/>
                    <w:noProof/>
                  </w:rPr>
                </w:rPrChange>
              </w:rPr>
              <w:t>2.1.1. Xác định tác nhân và chức năng</w:t>
            </w:r>
            <w:r w:rsidRPr="00805128">
              <w:rPr>
                <w:rFonts w:ascii="Times New Roman" w:hAnsi="Times New Roman" w:cs="Times New Roman"/>
                <w:noProof/>
                <w:webHidden/>
                <w:sz w:val="26"/>
                <w:szCs w:val="26"/>
                <w:rPrChange w:id="36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6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63" w:author="Phuc Pham Thanh" w:date="2024-12-27T21:52:00Z" w16du:dateUtc="2024-12-27T14:52:00Z">
                  <w:rPr>
                    <w:noProof/>
                    <w:webHidden/>
                  </w:rPr>
                </w:rPrChange>
              </w:rPr>
              <w:instrText xml:space="preserve"> PAGEREF _Toc186228728 \h </w:instrText>
            </w:r>
            <w:r w:rsidRPr="00805128">
              <w:rPr>
                <w:rFonts w:ascii="Times New Roman" w:hAnsi="Times New Roman" w:cs="Times New Roman"/>
                <w:noProof/>
                <w:webHidden/>
                <w:sz w:val="26"/>
                <w:szCs w:val="26"/>
                <w:rPrChange w:id="36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365" w:author="Phuc Pham Thanh" w:date="2024-12-27T21:52:00Z" w16du:dateUtc="2024-12-27T14:52:00Z">
                <w:rPr>
                  <w:noProof/>
                  <w:webHidden/>
                </w:rPr>
              </w:rPrChange>
            </w:rPr>
            <w:fldChar w:fldCharType="separate"/>
          </w:r>
          <w:ins w:id="366" w:author="Phuc Pham Thanh" w:date="2024-12-27T21:51:00Z" w16du:dateUtc="2024-12-27T14:51:00Z">
            <w:r w:rsidRPr="00805128">
              <w:rPr>
                <w:rFonts w:ascii="Times New Roman" w:hAnsi="Times New Roman" w:cs="Times New Roman"/>
                <w:noProof/>
                <w:webHidden/>
                <w:sz w:val="26"/>
                <w:szCs w:val="26"/>
                <w:rPrChange w:id="367" w:author="Phuc Pham Thanh" w:date="2024-12-27T21:52:00Z" w16du:dateUtc="2024-12-27T14:52:00Z">
                  <w:rPr>
                    <w:noProof/>
                    <w:webHidden/>
                  </w:rPr>
                </w:rPrChange>
              </w:rPr>
              <w:t>8</w:t>
            </w:r>
            <w:r w:rsidRPr="00805128">
              <w:rPr>
                <w:rFonts w:ascii="Times New Roman" w:hAnsi="Times New Roman" w:cs="Times New Roman"/>
                <w:noProof/>
                <w:webHidden/>
                <w:sz w:val="26"/>
                <w:szCs w:val="26"/>
                <w:rPrChange w:id="36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369" w:author="Phuc Pham Thanh" w:date="2024-12-27T21:52:00Z" w16du:dateUtc="2024-12-27T14:52:00Z">
                  <w:rPr>
                    <w:rStyle w:val="Hyperlink"/>
                    <w:noProof/>
                  </w:rPr>
                </w:rPrChange>
              </w:rPr>
              <w:fldChar w:fldCharType="end"/>
            </w:r>
          </w:ins>
        </w:p>
        <w:p w14:paraId="1712733E" w14:textId="6038D2CC" w:rsidR="00805128" w:rsidRPr="00805128" w:rsidRDefault="00805128">
          <w:pPr>
            <w:pStyle w:val="TOC3"/>
            <w:tabs>
              <w:tab w:val="right" w:leader="dot" w:pos="9350"/>
            </w:tabs>
            <w:rPr>
              <w:ins w:id="370" w:author="Phuc Pham Thanh" w:date="2024-12-27T21:51:00Z" w16du:dateUtc="2024-12-27T14:51:00Z"/>
              <w:rFonts w:ascii="Times New Roman" w:eastAsiaTheme="minorEastAsia" w:hAnsi="Times New Roman" w:cs="Times New Roman"/>
              <w:noProof/>
              <w:kern w:val="2"/>
              <w:sz w:val="26"/>
              <w:szCs w:val="26"/>
              <w14:ligatures w14:val="standardContextual"/>
              <w:rPrChange w:id="371" w:author="Phuc Pham Thanh" w:date="2024-12-27T21:52:00Z" w16du:dateUtc="2024-12-27T14:52:00Z">
                <w:rPr>
                  <w:ins w:id="372" w:author="Phuc Pham Thanh" w:date="2024-12-27T21:51:00Z" w16du:dateUtc="2024-12-27T14:51:00Z"/>
                  <w:rFonts w:eastAsiaTheme="minorEastAsia"/>
                  <w:noProof/>
                  <w:kern w:val="2"/>
                  <w14:ligatures w14:val="standardContextual"/>
                </w:rPr>
              </w:rPrChange>
            </w:rPr>
          </w:pPr>
          <w:ins w:id="373" w:author="Phuc Pham Thanh" w:date="2024-12-27T21:51:00Z" w16du:dateUtc="2024-12-27T14:51:00Z">
            <w:r w:rsidRPr="00805128">
              <w:rPr>
                <w:rStyle w:val="Hyperlink"/>
                <w:rFonts w:ascii="Times New Roman" w:hAnsi="Times New Roman" w:cs="Times New Roman"/>
                <w:noProof/>
                <w:sz w:val="26"/>
                <w:szCs w:val="26"/>
                <w:rPrChange w:id="37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7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76" w:author="Phuc Pham Thanh" w:date="2024-12-27T21:52:00Z" w16du:dateUtc="2024-12-27T14:52:00Z">
                  <w:rPr>
                    <w:noProof/>
                  </w:rPr>
                </w:rPrChange>
              </w:rPr>
              <w:instrText>HYPERLINK \l "_Toc186228729"</w:instrText>
            </w:r>
            <w:r w:rsidRPr="00805128">
              <w:rPr>
                <w:rStyle w:val="Hyperlink"/>
                <w:rFonts w:ascii="Times New Roman" w:hAnsi="Times New Roman" w:cs="Times New Roman"/>
                <w:noProof/>
                <w:sz w:val="26"/>
                <w:szCs w:val="26"/>
                <w:rPrChange w:id="37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7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7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380" w:author="Phuc Pham Thanh" w:date="2024-12-27T21:52:00Z" w16du:dateUtc="2024-12-27T14:52:00Z">
                  <w:rPr>
                    <w:rStyle w:val="Hyperlink"/>
                    <w:bCs/>
                    <w:noProof/>
                  </w:rPr>
                </w:rPrChange>
              </w:rPr>
              <w:t>2.1.2. Biểu đồ Usecase Tổng quát</w:t>
            </w:r>
            <w:r w:rsidRPr="00805128">
              <w:rPr>
                <w:rFonts w:ascii="Times New Roman" w:hAnsi="Times New Roman" w:cs="Times New Roman"/>
                <w:noProof/>
                <w:webHidden/>
                <w:sz w:val="26"/>
                <w:szCs w:val="26"/>
                <w:rPrChange w:id="38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38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383" w:author="Phuc Pham Thanh" w:date="2024-12-27T21:52:00Z" w16du:dateUtc="2024-12-27T14:52:00Z">
                  <w:rPr>
                    <w:noProof/>
                    <w:webHidden/>
                  </w:rPr>
                </w:rPrChange>
              </w:rPr>
              <w:instrText xml:space="preserve"> PAGEREF _Toc186228729 \h </w:instrText>
            </w:r>
            <w:r w:rsidRPr="00805128">
              <w:rPr>
                <w:rFonts w:ascii="Times New Roman" w:hAnsi="Times New Roman" w:cs="Times New Roman"/>
                <w:noProof/>
                <w:webHidden/>
                <w:sz w:val="26"/>
                <w:szCs w:val="26"/>
                <w:rPrChange w:id="38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385" w:author="Phuc Pham Thanh" w:date="2024-12-27T21:52:00Z" w16du:dateUtc="2024-12-27T14:52:00Z">
                <w:rPr>
                  <w:noProof/>
                  <w:webHidden/>
                </w:rPr>
              </w:rPrChange>
            </w:rPr>
            <w:fldChar w:fldCharType="separate"/>
          </w:r>
          <w:ins w:id="386" w:author="Phuc Pham Thanh" w:date="2024-12-27T21:51:00Z" w16du:dateUtc="2024-12-27T14:51:00Z">
            <w:r w:rsidRPr="00805128">
              <w:rPr>
                <w:rFonts w:ascii="Times New Roman" w:hAnsi="Times New Roman" w:cs="Times New Roman"/>
                <w:noProof/>
                <w:webHidden/>
                <w:sz w:val="26"/>
                <w:szCs w:val="26"/>
                <w:rPrChange w:id="387" w:author="Phuc Pham Thanh" w:date="2024-12-27T21:52:00Z" w16du:dateUtc="2024-12-27T14:52:00Z">
                  <w:rPr>
                    <w:noProof/>
                    <w:webHidden/>
                  </w:rPr>
                </w:rPrChange>
              </w:rPr>
              <w:t>9</w:t>
            </w:r>
            <w:r w:rsidRPr="00805128">
              <w:rPr>
                <w:rFonts w:ascii="Times New Roman" w:hAnsi="Times New Roman" w:cs="Times New Roman"/>
                <w:noProof/>
                <w:webHidden/>
                <w:sz w:val="26"/>
                <w:szCs w:val="26"/>
                <w:rPrChange w:id="38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389" w:author="Phuc Pham Thanh" w:date="2024-12-27T21:52:00Z" w16du:dateUtc="2024-12-27T14:52:00Z">
                  <w:rPr>
                    <w:rStyle w:val="Hyperlink"/>
                    <w:noProof/>
                  </w:rPr>
                </w:rPrChange>
              </w:rPr>
              <w:fldChar w:fldCharType="end"/>
            </w:r>
          </w:ins>
        </w:p>
        <w:p w14:paraId="39DBC0BB" w14:textId="61692384" w:rsidR="00805128" w:rsidRPr="00805128" w:rsidRDefault="00805128">
          <w:pPr>
            <w:pStyle w:val="TOC3"/>
            <w:tabs>
              <w:tab w:val="right" w:leader="dot" w:pos="9350"/>
            </w:tabs>
            <w:rPr>
              <w:ins w:id="390" w:author="Phuc Pham Thanh" w:date="2024-12-27T21:51:00Z" w16du:dateUtc="2024-12-27T14:51:00Z"/>
              <w:rFonts w:ascii="Times New Roman" w:eastAsiaTheme="minorEastAsia" w:hAnsi="Times New Roman" w:cs="Times New Roman"/>
              <w:noProof/>
              <w:kern w:val="2"/>
              <w:sz w:val="26"/>
              <w:szCs w:val="26"/>
              <w14:ligatures w14:val="standardContextual"/>
              <w:rPrChange w:id="391" w:author="Phuc Pham Thanh" w:date="2024-12-27T21:52:00Z" w16du:dateUtc="2024-12-27T14:52:00Z">
                <w:rPr>
                  <w:ins w:id="392" w:author="Phuc Pham Thanh" w:date="2024-12-27T21:51:00Z" w16du:dateUtc="2024-12-27T14:51:00Z"/>
                  <w:rFonts w:eastAsiaTheme="minorEastAsia"/>
                  <w:noProof/>
                  <w:kern w:val="2"/>
                  <w14:ligatures w14:val="standardContextual"/>
                </w:rPr>
              </w:rPrChange>
            </w:rPr>
          </w:pPr>
          <w:ins w:id="393" w:author="Phuc Pham Thanh" w:date="2024-12-27T21:51:00Z" w16du:dateUtc="2024-12-27T14:51:00Z">
            <w:r w:rsidRPr="00805128">
              <w:rPr>
                <w:rStyle w:val="Hyperlink"/>
                <w:rFonts w:ascii="Times New Roman" w:hAnsi="Times New Roman" w:cs="Times New Roman"/>
                <w:noProof/>
                <w:sz w:val="26"/>
                <w:szCs w:val="26"/>
                <w:rPrChange w:id="39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39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396" w:author="Phuc Pham Thanh" w:date="2024-12-27T21:52:00Z" w16du:dateUtc="2024-12-27T14:52:00Z">
                  <w:rPr>
                    <w:noProof/>
                  </w:rPr>
                </w:rPrChange>
              </w:rPr>
              <w:instrText>HYPERLINK \l "_Toc186228730"</w:instrText>
            </w:r>
            <w:r w:rsidRPr="00805128">
              <w:rPr>
                <w:rStyle w:val="Hyperlink"/>
                <w:rFonts w:ascii="Times New Roman" w:hAnsi="Times New Roman" w:cs="Times New Roman"/>
                <w:noProof/>
                <w:sz w:val="26"/>
                <w:szCs w:val="26"/>
                <w:rPrChange w:id="39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39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39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400" w:author="Phuc Pham Thanh" w:date="2024-12-27T21:52:00Z" w16du:dateUtc="2024-12-27T14:52:00Z">
                  <w:rPr>
                    <w:rStyle w:val="Hyperlink"/>
                    <w:bCs/>
                    <w:noProof/>
                  </w:rPr>
                </w:rPrChange>
              </w:rPr>
              <w:t>2.1.3. Kịch bản các chức năng chính của hệ thống</w:t>
            </w:r>
            <w:r w:rsidRPr="00805128">
              <w:rPr>
                <w:rFonts w:ascii="Times New Roman" w:hAnsi="Times New Roman" w:cs="Times New Roman"/>
                <w:noProof/>
                <w:webHidden/>
                <w:sz w:val="26"/>
                <w:szCs w:val="26"/>
                <w:rPrChange w:id="40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40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403" w:author="Phuc Pham Thanh" w:date="2024-12-27T21:52:00Z" w16du:dateUtc="2024-12-27T14:52:00Z">
                  <w:rPr>
                    <w:noProof/>
                    <w:webHidden/>
                  </w:rPr>
                </w:rPrChange>
              </w:rPr>
              <w:instrText xml:space="preserve"> PAGEREF _Toc186228730 \h </w:instrText>
            </w:r>
            <w:r w:rsidRPr="00805128">
              <w:rPr>
                <w:rFonts w:ascii="Times New Roman" w:hAnsi="Times New Roman" w:cs="Times New Roman"/>
                <w:noProof/>
                <w:webHidden/>
                <w:sz w:val="26"/>
                <w:szCs w:val="26"/>
                <w:rPrChange w:id="40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05" w:author="Phuc Pham Thanh" w:date="2024-12-27T21:52:00Z" w16du:dateUtc="2024-12-27T14:52:00Z">
                <w:rPr>
                  <w:noProof/>
                  <w:webHidden/>
                </w:rPr>
              </w:rPrChange>
            </w:rPr>
            <w:fldChar w:fldCharType="separate"/>
          </w:r>
          <w:ins w:id="406" w:author="Phuc Pham Thanh" w:date="2024-12-27T21:51:00Z" w16du:dateUtc="2024-12-27T14:51:00Z">
            <w:r w:rsidRPr="00805128">
              <w:rPr>
                <w:rFonts w:ascii="Times New Roman" w:hAnsi="Times New Roman" w:cs="Times New Roman"/>
                <w:noProof/>
                <w:webHidden/>
                <w:sz w:val="26"/>
                <w:szCs w:val="26"/>
                <w:rPrChange w:id="407" w:author="Phuc Pham Thanh" w:date="2024-12-27T21:52:00Z" w16du:dateUtc="2024-12-27T14:52:00Z">
                  <w:rPr>
                    <w:noProof/>
                    <w:webHidden/>
                  </w:rPr>
                </w:rPrChange>
              </w:rPr>
              <w:t>11</w:t>
            </w:r>
            <w:r w:rsidRPr="00805128">
              <w:rPr>
                <w:rFonts w:ascii="Times New Roman" w:hAnsi="Times New Roman" w:cs="Times New Roman"/>
                <w:noProof/>
                <w:webHidden/>
                <w:sz w:val="26"/>
                <w:szCs w:val="26"/>
                <w:rPrChange w:id="40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09" w:author="Phuc Pham Thanh" w:date="2024-12-27T21:52:00Z" w16du:dateUtc="2024-12-27T14:52:00Z">
                  <w:rPr>
                    <w:rStyle w:val="Hyperlink"/>
                    <w:noProof/>
                  </w:rPr>
                </w:rPrChange>
              </w:rPr>
              <w:fldChar w:fldCharType="end"/>
            </w:r>
          </w:ins>
        </w:p>
        <w:p w14:paraId="3E7D8A0B" w14:textId="0F634051" w:rsidR="00805128" w:rsidRPr="00805128" w:rsidRDefault="00805128">
          <w:pPr>
            <w:pStyle w:val="TOC2"/>
            <w:tabs>
              <w:tab w:val="right" w:leader="dot" w:pos="9350"/>
            </w:tabs>
            <w:rPr>
              <w:ins w:id="410" w:author="Phuc Pham Thanh" w:date="2024-12-27T21:51:00Z" w16du:dateUtc="2024-12-27T14:51:00Z"/>
              <w:rFonts w:ascii="Times New Roman" w:eastAsiaTheme="minorEastAsia" w:hAnsi="Times New Roman" w:cs="Times New Roman"/>
              <w:noProof/>
              <w:kern w:val="2"/>
              <w:sz w:val="26"/>
              <w:szCs w:val="26"/>
              <w14:ligatures w14:val="standardContextual"/>
              <w:rPrChange w:id="411" w:author="Phuc Pham Thanh" w:date="2024-12-27T21:52:00Z" w16du:dateUtc="2024-12-27T14:52:00Z">
                <w:rPr>
                  <w:ins w:id="412" w:author="Phuc Pham Thanh" w:date="2024-12-27T21:51:00Z" w16du:dateUtc="2024-12-27T14:51:00Z"/>
                  <w:rFonts w:eastAsiaTheme="minorEastAsia"/>
                  <w:noProof/>
                  <w:kern w:val="2"/>
                  <w14:ligatures w14:val="standardContextual"/>
                </w:rPr>
              </w:rPrChange>
            </w:rPr>
          </w:pPr>
          <w:ins w:id="413" w:author="Phuc Pham Thanh" w:date="2024-12-27T21:51:00Z" w16du:dateUtc="2024-12-27T14:51:00Z">
            <w:r w:rsidRPr="00805128">
              <w:rPr>
                <w:rStyle w:val="Hyperlink"/>
                <w:rFonts w:ascii="Times New Roman" w:hAnsi="Times New Roman" w:cs="Times New Roman"/>
                <w:noProof/>
                <w:sz w:val="26"/>
                <w:szCs w:val="26"/>
                <w:rPrChange w:id="41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41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416" w:author="Phuc Pham Thanh" w:date="2024-12-27T21:52:00Z" w16du:dateUtc="2024-12-27T14:52:00Z">
                  <w:rPr>
                    <w:noProof/>
                  </w:rPr>
                </w:rPrChange>
              </w:rPr>
              <w:instrText>HYPERLINK \l "_Toc186228731"</w:instrText>
            </w:r>
            <w:r w:rsidRPr="00805128">
              <w:rPr>
                <w:rStyle w:val="Hyperlink"/>
                <w:rFonts w:ascii="Times New Roman" w:hAnsi="Times New Roman" w:cs="Times New Roman"/>
                <w:noProof/>
                <w:sz w:val="26"/>
                <w:szCs w:val="26"/>
                <w:rPrChange w:id="41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41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41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420" w:author="Phuc Pham Thanh" w:date="2024-12-27T21:52:00Z" w16du:dateUtc="2024-12-27T14:52:00Z">
                  <w:rPr>
                    <w:rStyle w:val="Hyperlink"/>
                    <w:noProof/>
                  </w:rPr>
                </w:rPrChange>
              </w:rPr>
              <w:t>2.2. Thiết kế hệ thống</w:t>
            </w:r>
            <w:r w:rsidRPr="00805128">
              <w:rPr>
                <w:rFonts w:ascii="Times New Roman" w:hAnsi="Times New Roman" w:cs="Times New Roman"/>
                <w:noProof/>
                <w:webHidden/>
                <w:sz w:val="26"/>
                <w:szCs w:val="26"/>
                <w:rPrChange w:id="42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42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423" w:author="Phuc Pham Thanh" w:date="2024-12-27T21:52:00Z" w16du:dateUtc="2024-12-27T14:52:00Z">
                  <w:rPr>
                    <w:noProof/>
                    <w:webHidden/>
                  </w:rPr>
                </w:rPrChange>
              </w:rPr>
              <w:instrText xml:space="preserve"> PAGEREF _Toc186228731 \h </w:instrText>
            </w:r>
            <w:r w:rsidRPr="00805128">
              <w:rPr>
                <w:rFonts w:ascii="Times New Roman" w:hAnsi="Times New Roman" w:cs="Times New Roman"/>
                <w:noProof/>
                <w:webHidden/>
                <w:sz w:val="26"/>
                <w:szCs w:val="26"/>
                <w:rPrChange w:id="42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25" w:author="Phuc Pham Thanh" w:date="2024-12-27T21:52:00Z" w16du:dateUtc="2024-12-27T14:52:00Z">
                <w:rPr>
                  <w:noProof/>
                  <w:webHidden/>
                </w:rPr>
              </w:rPrChange>
            </w:rPr>
            <w:fldChar w:fldCharType="separate"/>
          </w:r>
          <w:ins w:id="426" w:author="Phuc Pham Thanh" w:date="2024-12-27T21:51:00Z" w16du:dateUtc="2024-12-27T14:51:00Z">
            <w:r w:rsidRPr="00805128">
              <w:rPr>
                <w:rFonts w:ascii="Times New Roman" w:hAnsi="Times New Roman" w:cs="Times New Roman"/>
                <w:noProof/>
                <w:webHidden/>
                <w:sz w:val="26"/>
                <w:szCs w:val="26"/>
                <w:rPrChange w:id="427" w:author="Phuc Pham Thanh" w:date="2024-12-27T21:52:00Z" w16du:dateUtc="2024-12-27T14:52:00Z">
                  <w:rPr>
                    <w:noProof/>
                    <w:webHidden/>
                  </w:rPr>
                </w:rPrChange>
              </w:rPr>
              <w:t>30</w:t>
            </w:r>
            <w:r w:rsidRPr="00805128">
              <w:rPr>
                <w:rFonts w:ascii="Times New Roman" w:hAnsi="Times New Roman" w:cs="Times New Roman"/>
                <w:noProof/>
                <w:webHidden/>
                <w:sz w:val="26"/>
                <w:szCs w:val="26"/>
                <w:rPrChange w:id="42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29" w:author="Phuc Pham Thanh" w:date="2024-12-27T21:52:00Z" w16du:dateUtc="2024-12-27T14:52:00Z">
                  <w:rPr>
                    <w:rStyle w:val="Hyperlink"/>
                    <w:noProof/>
                  </w:rPr>
                </w:rPrChange>
              </w:rPr>
              <w:fldChar w:fldCharType="end"/>
            </w:r>
          </w:ins>
        </w:p>
        <w:p w14:paraId="7125A61A" w14:textId="68FBBF96" w:rsidR="00805128" w:rsidRPr="00805128" w:rsidRDefault="00805128">
          <w:pPr>
            <w:pStyle w:val="TOC3"/>
            <w:tabs>
              <w:tab w:val="right" w:leader="dot" w:pos="9350"/>
            </w:tabs>
            <w:rPr>
              <w:ins w:id="430" w:author="Phuc Pham Thanh" w:date="2024-12-27T21:51:00Z" w16du:dateUtc="2024-12-27T14:51:00Z"/>
              <w:rFonts w:ascii="Times New Roman" w:eastAsiaTheme="minorEastAsia" w:hAnsi="Times New Roman" w:cs="Times New Roman"/>
              <w:noProof/>
              <w:kern w:val="2"/>
              <w:sz w:val="26"/>
              <w:szCs w:val="26"/>
              <w14:ligatures w14:val="standardContextual"/>
              <w:rPrChange w:id="431" w:author="Phuc Pham Thanh" w:date="2024-12-27T21:52:00Z" w16du:dateUtc="2024-12-27T14:52:00Z">
                <w:rPr>
                  <w:ins w:id="432" w:author="Phuc Pham Thanh" w:date="2024-12-27T21:51:00Z" w16du:dateUtc="2024-12-27T14:51:00Z"/>
                  <w:rFonts w:eastAsiaTheme="minorEastAsia"/>
                  <w:noProof/>
                  <w:kern w:val="2"/>
                  <w14:ligatures w14:val="standardContextual"/>
                </w:rPr>
              </w:rPrChange>
            </w:rPr>
          </w:pPr>
          <w:ins w:id="433" w:author="Phuc Pham Thanh" w:date="2024-12-27T21:51:00Z" w16du:dateUtc="2024-12-27T14:51:00Z">
            <w:r w:rsidRPr="00805128">
              <w:rPr>
                <w:rStyle w:val="Hyperlink"/>
                <w:rFonts w:ascii="Times New Roman" w:hAnsi="Times New Roman" w:cs="Times New Roman"/>
                <w:noProof/>
                <w:sz w:val="26"/>
                <w:szCs w:val="26"/>
                <w:rPrChange w:id="43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43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436" w:author="Phuc Pham Thanh" w:date="2024-12-27T21:52:00Z" w16du:dateUtc="2024-12-27T14:52:00Z">
                  <w:rPr>
                    <w:noProof/>
                  </w:rPr>
                </w:rPrChange>
              </w:rPr>
              <w:instrText>HYPERLINK \l "_Toc186228732"</w:instrText>
            </w:r>
            <w:r w:rsidRPr="00805128">
              <w:rPr>
                <w:rStyle w:val="Hyperlink"/>
                <w:rFonts w:ascii="Times New Roman" w:hAnsi="Times New Roman" w:cs="Times New Roman"/>
                <w:noProof/>
                <w:sz w:val="26"/>
                <w:szCs w:val="26"/>
                <w:rPrChange w:id="43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43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43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440" w:author="Phuc Pham Thanh" w:date="2024-12-27T21:52:00Z" w16du:dateUtc="2024-12-27T14:52:00Z">
                  <w:rPr>
                    <w:rStyle w:val="Hyperlink"/>
                    <w:bCs/>
                    <w:noProof/>
                  </w:rPr>
                </w:rPrChange>
              </w:rPr>
              <w:t>2.2.1. Biểu đồ lớp</w:t>
            </w:r>
            <w:r w:rsidRPr="00805128">
              <w:rPr>
                <w:rFonts w:ascii="Times New Roman" w:hAnsi="Times New Roman" w:cs="Times New Roman"/>
                <w:noProof/>
                <w:webHidden/>
                <w:sz w:val="26"/>
                <w:szCs w:val="26"/>
                <w:rPrChange w:id="44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44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443" w:author="Phuc Pham Thanh" w:date="2024-12-27T21:52:00Z" w16du:dateUtc="2024-12-27T14:52:00Z">
                  <w:rPr>
                    <w:noProof/>
                    <w:webHidden/>
                  </w:rPr>
                </w:rPrChange>
              </w:rPr>
              <w:instrText xml:space="preserve"> PAGEREF _Toc186228732 \h </w:instrText>
            </w:r>
            <w:r w:rsidRPr="00805128">
              <w:rPr>
                <w:rFonts w:ascii="Times New Roman" w:hAnsi="Times New Roman" w:cs="Times New Roman"/>
                <w:noProof/>
                <w:webHidden/>
                <w:sz w:val="26"/>
                <w:szCs w:val="26"/>
                <w:rPrChange w:id="44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45" w:author="Phuc Pham Thanh" w:date="2024-12-27T21:52:00Z" w16du:dateUtc="2024-12-27T14:52:00Z">
                <w:rPr>
                  <w:noProof/>
                  <w:webHidden/>
                </w:rPr>
              </w:rPrChange>
            </w:rPr>
            <w:fldChar w:fldCharType="separate"/>
          </w:r>
          <w:ins w:id="446" w:author="Phuc Pham Thanh" w:date="2024-12-27T21:51:00Z" w16du:dateUtc="2024-12-27T14:51:00Z">
            <w:r w:rsidRPr="00805128">
              <w:rPr>
                <w:rFonts w:ascii="Times New Roman" w:hAnsi="Times New Roman" w:cs="Times New Roman"/>
                <w:noProof/>
                <w:webHidden/>
                <w:sz w:val="26"/>
                <w:szCs w:val="26"/>
                <w:rPrChange w:id="447" w:author="Phuc Pham Thanh" w:date="2024-12-27T21:52:00Z" w16du:dateUtc="2024-12-27T14:52:00Z">
                  <w:rPr>
                    <w:noProof/>
                    <w:webHidden/>
                  </w:rPr>
                </w:rPrChange>
              </w:rPr>
              <w:t>30</w:t>
            </w:r>
            <w:r w:rsidRPr="00805128">
              <w:rPr>
                <w:rFonts w:ascii="Times New Roman" w:hAnsi="Times New Roman" w:cs="Times New Roman"/>
                <w:noProof/>
                <w:webHidden/>
                <w:sz w:val="26"/>
                <w:szCs w:val="26"/>
                <w:rPrChange w:id="44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49" w:author="Phuc Pham Thanh" w:date="2024-12-27T21:52:00Z" w16du:dateUtc="2024-12-27T14:52:00Z">
                  <w:rPr>
                    <w:rStyle w:val="Hyperlink"/>
                    <w:noProof/>
                  </w:rPr>
                </w:rPrChange>
              </w:rPr>
              <w:fldChar w:fldCharType="end"/>
            </w:r>
          </w:ins>
        </w:p>
        <w:p w14:paraId="4C62390B" w14:textId="5F9CA729" w:rsidR="00805128" w:rsidRPr="00805128" w:rsidRDefault="00805128">
          <w:pPr>
            <w:pStyle w:val="TOC3"/>
            <w:tabs>
              <w:tab w:val="right" w:leader="dot" w:pos="9350"/>
            </w:tabs>
            <w:rPr>
              <w:ins w:id="450" w:author="Phuc Pham Thanh" w:date="2024-12-27T21:51:00Z" w16du:dateUtc="2024-12-27T14:51:00Z"/>
              <w:rFonts w:ascii="Times New Roman" w:eastAsiaTheme="minorEastAsia" w:hAnsi="Times New Roman" w:cs="Times New Roman"/>
              <w:noProof/>
              <w:kern w:val="2"/>
              <w:sz w:val="26"/>
              <w:szCs w:val="26"/>
              <w14:ligatures w14:val="standardContextual"/>
              <w:rPrChange w:id="451" w:author="Phuc Pham Thanh" w:date="2024-12-27T21:52:00Z" w16du:dateUtc="2024-12-27T14:52:00Z">
                <w:rPr>
                  <w:ins w:id="452" w:author="Phuc Pham Thanh" w:date="2024-12-27T21:51:00Z" w16du:dateUtc="2024-12-27T14:51:00Z"/>
                  <w:rFonts w:eastAsiaTheme="minorEastAsia"/>
                  <w:noProof/>
                  <w:kern w:val="2"/>
                  <w14:ligatures w14:val="standardContextual"/>
                </w:rPr>
              </w:rPrChange>
            </w:rPr>
          </w:pPr>
          <w:ins w:id="453" w:author="Phuc Pham Thanh" w:date="2024-12-27T21:51:00Z" w16du:dateUtc="2024-12-27T14:51:00Z">
            <w:r w:rsidRPr="00805128">
              <w:rPr>
                <w:rStyle w:val="Hyperlink"/>
                <w:rFonts w:ascii="Times New Roman" w:hAnsi="Times New Roman" w:cs="Times New Roman"/>
                <w:noProof/>
                <w:sz w:val="26"/>
                <w:szCs w:val="26"/>
                <w:rPrChange w:id="45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45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456" w:author="Phuc Pham Thanh" w:date="2024-12-27T21:52:00Z" w16du:dateUtc="2024-12-27T14:52:00Z">
                  <w:rPr>
                    <w:noProof/>
                  </w:rPr>
                </w:rPrChange>
              </w:rPr>
              <w:instrText>HYPERLINK \l "_Toc186228733"</w:instrText>
            </w:r>
            <w:r w:rsidRPr="00805128">
              <w:rPr>
                <w:rStyle w:val="Hyperlink"/>
                <w:rFonts w:ascii="Times New Roman" w:hAnsi="Times New Roman" w:cs="Times New Roman"/>
                <w:noProof/>
                <w:sz w:val="26"/>
                <w:szCs w:val="26"/>
                <w:rPrChange w:id="45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45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45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460" w:author="Phuc Pham Thanh" w:date="2024-12-27T21:52:00Z" w16du:dateUtc="2024-12-27T14:52:00Z">
                  <w:rPr>
                    <w:rStyle w:val="Hyperlink"/>
                    <w:bCs/>
                    <w:noProof/>
                  </w:rPr>
                </w:rPrChange>
              </w:rPr>
              <w:t>2.2.2. Thiết kế cơ sở dữ liệu</w:t>
            </w:r>
            <w:r w:rsidRPr="00805128">
              <w:rPr>
                <w:rFonts w:ascii="Times New Roman" w:hAnsi="Times New Roman" w:cs="Times New Roman"/>
                <w:noProof/>
                <w:webHidden/>
                <w:sz w:val="26"/>
                <w:szCs w:val="26"/>
                <w:rPrChange w:id="46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46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463" w:author="Phuc Pham Thanh" w:date="2024-12-27T21:52:00Z" w16du:dateUtc="2024-12-27T14:52:00Z">
                  <w:rPr>
                    <w:noProof/>
                    <w:webHidden/>
                  </w:rPr>
                </w:rPrChange>
              </w:rPr>
              <w:instrText xml:space="preserve"> PAGEREF _Toc186228733 \h </w:instrText>
            </w:r>
            <w:r w:rsidRPr="00805128">
              <w:rPr>
                <w:rFonts w:ascii="Times New Roman" w:hAnsi="Times New Roman" w:cs="Times New Roman"/>
                <w:noProof/>
                <w:webHidden/>
                <w:sz w:val="26"/>
                <w:szCs w:val="26"/>
                <w:rPrChange w:id="46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65" w:author="Phuc Pham Thanh" w:date="2024-12-27T21:52:00Z" w16du:dateUtc="2024-12-27T14:52:00Z">
                <w:rPr>
                  <w:noProof/>
                  <w:webHidden/>
                </w:rPr>
              </w:rPrChange>
            </w:rPr>
            <w:fldChar w:fldCharType="separate"/>
          </w:r>
          <w:ins w:id="466" w:author="Phuc Pham Thanh" w:date="2024-12-27T21:51:00Z" w16du:dateUtc="2024-12-27T14:51:00Z">
            <w:r w:rsidRPr="00805128">
              <w:rPr>
                <w:rFonts w:ascii="Times New Roman" w:hAnsi="Times New Roman" w:cs="Times New Roman"/>
                <w:noProof/>
                <w:webHidden/>
                <w:sz w:val="26"/>
                <w:szCs w:val="26"/>
                <w:rPrChange w:id="467" w:author="Phuc Pham Thanh" w:date="2024-12-27T21:52:00Z" w16du:dateUtc="2024-12-27T14:52:00Z">
                  <w:rPr>
                    <w:noProof/>
                    <w:webHidden/>
                  </w:rPr>
                </w:rPrChange>
              </w:rPr>
              <w:t>32</w:t>
            </w:r>
            <w:r w:rsidRPr="00805128">
              <w:rPr>
                <w:rFonts w:ascii="Times New Roman" w:hAnsi="Times New Roman" w:cs="Times New Roman"/>
                <w:noProof/>
                <w:webHidden/>
                <w:sz w:val="26"/>
                <w:szCs w:val="26"/>
                <w:rPrChange w:id="46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69" w:author="Phuc Pham Thanh" w:date="2024-12-27T21:52:00Z" w16du:dateUtc="2024-12-27T14:52:00Z">
                  <w:rPr>
                    <w:rStyle w:val="Hyperlink"/>
                    <w:noProof/>
                  </w:rPr>
                </w:rPrChange>
              </w:rPr>
              <w:fldChar w:fldCharType="end"/>
            </w:r>
          </w:ins>
        </w:p>
        <w:p w14:paraId="6F332FBD" w14:textId="3D4502B1" w:rsidR="00805128" w:rsidRPr="00805128" w:rsidRDefault="00805128">
          <w:pPr>
            <w:pStyle w:val="TOC3"/>
            <w:tabs>
              <w:tab w:val="left" w:pos="1320"/>
              <w:tab w:val="right" w:leader="dot" w:pos="9350"/>
            </w:tabs>
            <w:rPr>
              <w:ins w:id="470" w:author="Phuc Pham Thanh" w:date="2024-12-27T21:51:00Z" w16du:dateUtc="2024-12-27T14:51:00Z"/>
              <w:rFonts w:ascii="Times New Roman" w:eastAsiaTheme="minorEastAsia" w:hAnsi="Times New Roman" w:cs="Times New Roman"/>
              <w:noProof/>
              <w:kern w:val="2"/>
              <w:sz w:val="26"/>
              <w:szCs w:val="26"/>
              <w14:ligatures w14:val="standardContextual"/>
              <w:rPrChange w:id="471" w:author="Phuc Pham Thanh" w:date="2024-12-27T21:52:00Z" w16du:dateUtc="2024-12-27T14:52:00Z">
                <w:rPr>
                  <w:ins w:id="472" w:author="Phuc Pham Thanh" w:date="2024-12-27T21:51:00Z" w16du:dateUtc="2024-12-27T14:51:00Z"/>
                  <w:rFonts w:eastAsiaTheme="minorEastAsia"/>
                  <w:noProof/>
                  <w:kern w:val="2"/>
                  <w14:ligatures w14:val="standardContextual"/>
                </w:rPr>
              </w:rPrChange>
            </w:rPr>
          </w:pPr>
          <w:ins w:id="473" w:author="Phuc Pham Thanh" w:date="2024-12-27T21:51:00Z" w16du:dateUtc="2024-12-27T14:51:00Z">
            <w:r w:rsidRPr="00805128">
              <w:rPr>
                <w:rStyle w:val="Hyperlink"/>
                <w:rFonts w:ascii="Times New Roman" w:hAnsi="Times New Roman" w:cs="Times New Roman"/>
                <w:noProof/>
                <w:sz w:val="26"/>
                <w:szCs w:val="26"/>
                <w:rPrChange w:id="47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47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476" w:author="Phuc Pham Thanh" w:date="2024-12-27T21:52:00Z" w16du:dateUtc="2024-12-27T14:52:00Z">
                  <w:rPr>
                    <w:noProof/>
                  </w:rPr>
                </w:rPrChange>
              </w:rPr>
              <w:instrText>HYPERLINK \l "_Toc186228734"</w:instrText>
            </w:r>
            <w:r w:rsidRPr="00805128">
              <w:rPr>
                <w:rStyle w:val="Hyperlink"/>
                <w:rFonts w:ascii="Times New Roman" w:hAnsi="Times New Roman" w:cs="Times New Roman"/>
                <w:noProof/>
                <w:sz w:val="26"/>
                <w:szCs w:val="26"/>
                <w:rPrChange w:id="47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47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47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480" w:author="Phuc Pham Thanh" w:date="2024-12-27T21:52:00Z" w16du:dateUtc="2024-12-27T14:52:00Z">
                  <w:rPr>
                    <w:rStyle w:val="Hyperlink"/>
                    <w:noProof/>
                  </w:rPr>
                </w:rPrChange>
              </w:rPr>
              <w:t>2.2.3.</w:t>
            </w:r>
          </w:ins>
          <w:ins w:id="481" w:author="Phuc Pham Thanh" w:date="2024-12-27T21:52:00Z" w16du:dateUtc="2024-12-27T14:52:00Z">
            <w:r>
              <w:rPr>
                <w:rFonts w:ascii="Times New Roman" w:eastAsiaTheme="minorEastAsia" w:hAnsi="Times New Roman" w:cs="Times New Roman"/>
                <w:noProof/>
                <w:kern w:val="2"/>
                <w:sz w:val="26"/>
                <w:szCs w:val="26"/>
                <w14:ligatures w14:val="standardContextual"/>
              </w:rPr>
              <w:t xml:space="preserve"> </w:t>
            </w:r>
          </w:ins>
          <w:ins w:id="482" w:author="Phuc Pham Thanh" w:date="2024-12-27T21:51:00Z" w16du:dateUtc="2024-12-27T14:51:00Z">
            <w:r w:rsidRPr="00805128">
              <w:rPr>
                <w:rStyle w:val="Hyperlink"/>
                <w:rFonts w:ascii="Times New Roman" w:hAnsi="Times New Roman" w:cs="Times New Roman"/>
                <w:noProof/>
                <w:sz w:val="26"/>
                <w:szCs w:val="26"/>
                <w:rPrChange w:id="483" w:author="Phuc Pham Thanh" w:date="2024-12-27T21:52:00Z" w16du:dateUtc="2024-12-27T14:52:00Z">
                  <w:rPr>
                    <w:rStyle w:val="Hyperlink"/>
                    <w:bCs/>
                    <w:noProof/>
                  </w:rPr>
                </w:rPrChange>
              </w:rPr>
              <w:t>Biểu đồ thiết kế chi tiết cho từng module</w:t>
            </w:r>
            <w:r w:rsidRPr="00805128">
              <w:rPr>
                <w:rFonts w:ascii="Times New Roman" w:hAnsi="Times New Roman" w:cs="Times New Roman"/>
                <w:noProof/>
                <w:webHidden/>
                <w:sz w:val="26"/>
                <w:szCs w:val="26"/>
                <w:rPrChange w:id="484"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485"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486" w:author="Phuc Pham Thanh" w:date="2024-12-27T21:52:00Z" w16du:dateUtc="2024-12-27T14:52:00Z">
                  <w:rPr>
                    <w:noProof/>
                    <w:webHidden/>
                  </w:rPr>
                </w:rPrChange>
              </w:rPr>
              <w:instrText xml:space="preserve"> PAGEREF _Toc186228734 \h </w:instrText>
            </w:r>
            <w:r w:rsidRPr="00805128">
              <w:rPr>
                <w:rFonts w:ascii="Times New Roman" w:hAnsi="Times New Roman" w:cs="Times New Roman"/>
                <w:noProof/>
                <w:webHidden/>
                <w:sz w:val="26"/>
                <w:szCs w:val="26"/>
                <w:rPrChange w:id="487"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488" w:author="Phuc Pham Thanh" w:date="2024-12-27T21:52:00Z" w16du:dateUtc="2024-12-27T14:52:00Z">
                <w:rPr>
                  <w:noProof/>
                  <w:webHidden/>
                </w:rPr>
              </w:rPrChange>
            </w:rPr>
            <w:fldChar w:fldCharType="separate"/>
          </w:r>
          <w:ins w:id="489" w:author="Phuc Pham Thanh" w:date="2024-12-27T21:51:00Z" w16du:dateUtc="2024-12-27T14:51:00Z">
            <w:r w:rsidRPr="00805128">
              <w:rPr>
                <w:rFonts w:ascii="Times New Roman" w:hAnsi="Times New Roman" w:cs="Times New Roman"/>
                <w:noProof/>
                <w:webHidden/>
                <w:sz w:val="26"/>
                <w:szCs w:val="26"/>
                <w:rPrChange w:id="490" w:author="Phuc Pham Thanh" w:date="2024-12-27T21:52:00Z" w16du:dateUtc="2024-12-27T14:52:00Z">
                  <w:rPr>
                    <w:noProof/>
                    <w:webHidden/>
                  </w:rPr>
                </w:rPrChange>
              </w:rPr>
              <w:t>33</w:t>
            </w:r>
            <w:r w:rsidRPr="00805128">
              <w:rPr>
                <w:rFonts w:ascii="Times New Roman" w:hAnsi="Times New Roman" w:cs="Times New Roman"/>
                <w:noProof/>
                <w:webHidden/>
                <w:sz w:val="26"/>
                <w:szCs w:val="26"/>
                <w:rPrChange w:id="491"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492" w:author="Phuc Pham Thanh" w:date="2024-12-27T21:52:00Z" w16du:dateUtc="2024-12-27T14:52:00Z">
                  <w:rPr>
                    <w:rStyle w:val="Hyperlink"/>
                    <w:noProof/>
                  </w:rPr>
                </w:rPrChange>
              </w:rPr>
              <w:fldChar w:fldCharType="end"/>
            </w:r>
          </w:ins>
        </w:p>
        <w:p w14:paraId="19BB5036" w14:textId="3F87F2F1" w:rsidR="00805128" w:rsidRPr="00805128" w:rsidRDefault="00805128">
          <w:pPr>
            <w:pStyle w:val="TOC3"/>
            <w:tabs>
              <w:tab w:val="left" w:pos="1320"/>
              <w:tab w:val="right" w:leader="dot" w:pos="9350"/>
            </w:tabs>
            <w:rPr>
              <w:ins w:id="493" w:author="Phuc Pham Thanh" w:date="2024-12-27T21:51:00Z" w16du:dateUtc="2024-12-27T14:51:00Z"/>
              <w:rFonts w:ascii="Times New Roman" w:eastAsiaTheme="minorEastAsia" w:hAnsi="Times New Roman" w:cs="Times New Roman"/>
              <w:noProof/>
              <w:kern w:val="2"/>
              <w:sz w:val="26"/>
              <w:szCs w:val="26"/>
              <w14:ligatures w14:val="standardContextual"/>
              <w:rPrChange w:id="494" w:author="Phuc Pham Thanh" w:date="2024-12-27T21:52:00Z" w16du:dateUtc="2024-12-27T14:52:00Z">
                <w:rPr>
                  <w:ins w:id="495" w:author="Phuc Pham Thanh" w:date="2024-12-27T21:51:00Z" w16du:dateUtc="2024-12-27T14:51:00Z"/>
                  <w:rFonts w:eastAsiaTheme="minorEastAsia"/>
                  <w:noProof/>
                  <w:kern w:val="2"/>
                  <w14:ligatures w14:val="standardContextual"/>
                </w:rPr>
              </w:rPrChange>
            </w:rPr>
          </w:pPr>
          <w:ins w:id="496" w:author="Phuc Pham Thanh" w:date="2024-12-27T21:51:00Z" w16du:dateUtc="2024-12-27T14:51:00Z">
            <w:r w:rsidRPr="00805128">
              <w:rPr>
                <w:rStyle w:val="Hyperlink"/>
                <w:rFonts w:ascii="Times New Roman" w:hAnsi="Times New Roman" w:cs="Times New Roman"/>
                <w:noProof/>
                <w:sz w:val="26"/>
                <w:szCs w:val="26"/>
                <w:rPrChange w:id="497"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498"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499" w:author="Phuc Pham Thanh" w:date="2024-12-27T21:52:00Z" w16du:dateUtc="2024-12-27T14:52:00Z">
                  <w:rPr>
                    <w:noProof/>
                  </w:rPr>
                </w:rPrChange>
              </w:rPr>
              <w:instrText>HYPERLINK \l "_Toc186228735"</w:instrText>
            </w:r>
            <w:r w:rsidRPr="00805128">
              <w:rPr>
                <w:rStyle w:val="Hyperlink"/>
                <w:rFonts w:ascii="Times New Roman" w:hAnsi="Times New Roman" w:cs="Times New Roman"/>
                <w:noProof/>
                <w:sz w:val="26"/>
                <w:szCs w:val="26"/>
                <w:rPrChange w:id="500"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01"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02"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03" w:author="Phuc Pham Thanh" w:date="2024-12-27T21:52:00Z" w16du:dateUtc="2024-12-27T14:52:00Z">
                  <w:rPr>
                    <w:rStyle w:val="Hyperlink"/>
                    <w:noProof/>
                  </w:rPr>
                </w:rPrChange>
              </w:rPr>
              <w:t>2.2.4.</w:t>
            </w:r>
          </w:ins>
          <w:ins w:id="504" w:author="Phuc Pham Thanh" w:date="2024-12-27T21:52:00Z" w16du:dateUtc="2024-12-27T14:52:00Z">
            <w:r>
              <w:rPr>
                <w:rFonts w:ascii="Times New Roman" w:eastAsiaTheme="minorEastAsia" w:hAnsi="Times New Roman" w:cs="Times New Roman"/>
                <w:noProof/>
                <w:kern w:val="2"/>
                <w:sz w:val="26"/>
                <w:szCs w:val="26"/>
                <w14:ligatures w14:val="standardContextual"/>
              </w:rPr>
              <w:t xml:space="preserve"> </w:t>
            </w:r>
          </w:ins>
          <w:ins w:id="505" w:author="Phuc Pham Thanh" w:date="2024-12-27T21:51:00Z" w16du:dateUtc="2024-12-27T14:51:00Z">
            <w:r w:rsidRPr="00805128">
              <w:rPr>
                <w:rStyle w:val="Hyperlink"/>
                <w:rFonts w:ascii="Times New Roman" w:hAnsi="Times New Roman" w:cs="Times New Roman"/>
                <w:noProof/>
                <w:sz w:val="26"/>
                <w:szCs w:val="26"/>
                <w:rPrChange w:id="506" w:author="Phuc Pham Thanh" w:date="2024-12-27T21:52:00Z" w16du:dateUtc="2024-12-27T14:52:00Z">
                  <w:rPr>
                    <w:rStyle w:val="Hyperlink"/>
                    <w:bCs/>
                    <w:noProof/>
                  </w:rPr>
                </w:rPrChange>
              </w:rPr>
              <w:t>Biểu đồ tuần tự cho từng chức năng</w:t>
            </w:r>
            <w:r w:rsidRPr="00805128">
              <w:rPr>
                <w:rFonts w:ascii="Times New Roman" w:hAnsi="Times New Roman" w:cs="Times New Roman"/>
                <w:noProof/>
                <w:webHidden/>
                <w:sz w:val="26"/>
                <w:szCs w:val="26"/>
                <w:rPrChange w:id="507"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08"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09" w:author="Phuc Pham Thanh" w:date="2024-12-27T21:52:00Z" w16du:dateUtc="2024-12-27T14:52:00Z">
                  <w:rPr>
                    <w:noProof/>
                    <w:webHidden/>
                  </w:rPr>
                </w:rPrChange>
              </w:rPr>
              <w:instrText xml:space="preserve"> PAGEREF _Toc186228735 \h </w:instrText>
            </w:r>
            <w:r w:rsidRPr="00805128">
              <w:rPr>
                <w:rFonts w:ascii="Times New Roman" w:hAnsi="Times New Roman" w:cs="Times New Roman"/>
                <w:noProof/>
                <w:webHidden/>
                <w:sz w:val="26"/>
                <w:szCs w:val="26"/>
                <w:rPrChange w:id="510"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511" w:author="Phuc Pham Thanh" w:date="2024-12-27T21:52:00Z" w16du:dateUtc="2024-12-27T14:52:00Z">
                <w:rPr>
                  <w:noProof/>
                  <w:webHidden/>
                </w:rPr>
              </w:rPrChange>
            </w:rPr>
            <w:fldChar w:fldCharType="separate"/>
          </w:r>
          <w:ins w:id="512" w:author="Phuc Pham Thanh" w:date="2024-12-27T21:51:00Z" w16du:dateUtc="2024-12-27T14:51:00Z">
            <w:r w:rsidRPr="00805128">
              <w:rPr>
                <w:rFonts w:ascii="Times New Roman" w:hAnsi="Times New Roman" w:cs="Times New Roman"/>
                <w:noProof/>
                <w:webHidden/>
                <w:sz w:val="26"/>
                <w:szCs w:val="26"/>
                <w:rPrChange w:id="513" w:author="Phuc Pham Thanh" w:date="2024-12-27T21:52:00Z" w16du:dateUtc="2024-12-27T14:52:00Z">
                  <w:rPr>
                    <w:noProof/>
                    <w:webHidden/>
                  </w:rPr>
                </w:rPrChange>
              </w:rPr>
              <w:t>38</w:t>
            </w:r>
            <w:r w:rsidRPr="00805128">
              <w:rPr>
                <w:rFonts w:ascii="Times New Roman" w:hAnsi="Times New Roman" w:cs="Times New Roman"/>
                <w:noProof/>
                <w:webHidden/>
                <w:sz w:val="26"/>
                <w:szCs w:val="26"/>
                <w:rPrChange w:id="514"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515" w:author="Phuc Pham Thanh" w:date="2024-12-27T21:52:00Z" w16du:dateUtc="2024-12-27T14:52:00Z">
                  <w:rPr>
                    <w:rStyle w:val="Hyperlink"/>
                    <w:noProof/>
                  </w:rPr>
                </w:rPrChange>
              </w:rPr>
              <w:fldChar w:fldCharType="end"/>
            </w:r>
          </w:ins>
        </w:p>
        <w:p w14:paraId="4200E67B" w14:textId="7BD8ECDB" w:rsidR="00805128" w:rsidRPr="00805128" w:rsidRDefault="00805128">
          <w:pPr>
            <w:pStyle w:val="TOC2"/>
            <w:tabs>
              <w:tab w:val="left" w:pos="880"/>
              <w:tab w:val="right" w:leader="dot" w:pos="9350"/>
            </w:tabs>
            <w:rPr>
              <w:ins w:id="516" w:author="Phuc Pham Thanh" w:date="2024-12-27T21:51:00Z" w16du:dateUtc="2024-12-27T14:51:00Z"/>
              <w:rFonts w:ascii="Times New Roman" w:eastAsiaTheme="minorEastAsia" w:hAnsi="Times New Roman" w:cs="Times New Roman"/>
              <w:noProof/>
              <w:kern w:val="2"/>
              <w:sz w:val="26"/>
              <w:szCs w:val="26"/>
              <w14:ligatures w14:val="standardContextual"/>
              <w:rPrChange w:id="517" w:author="Phuc Pham Thanh" w:date="2024-12-27T21:52:00Z" w16du:dateUtc="2024-12-27T14:52:00Z">
                <w:rPr>
                  <w:ins w:id="518" w:author="Phuc Pham Thanh" w:date="2024-12-27T21:51:00Z" w16du:dateUtc="2024-12-27T14:51:00Z"/>
                  <w:rFonts w:eastAsiaTheme="minorEastAsia"/>
                  <w:noProof/>
                  <w:kern w:val="2"/>
                  <w14:ligatures w14:val="standardContextual"/>
                </w:rPr>
              </w:rPrChange>
            </w:rPr>
          </w:pPr>
          <w:ins w:id="519" w:author="Phuc Pham Thanh" w:date="2024-12-27T21:51:00Z" w16du:dateUtc="2024-12-27T14:51:00Z">
            <w:r w:rsidRPr="00805128">
              <w:rPr>
                <w:rStyle w:val="Hyperlink"/>
                <w:rFonts w:ascii="Times New Roman" w:hAnsi="Times New Roman" w:cs="Times New Roman"/>
                <w:noProof/>
                <w:sz w:val="26"/>
                <w:szCs w:val="26"/>
                <w:rPrChange w:id="520"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521"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522" w:author="Phuc Pham Thanh" w:date="2024-12-27T21:52:00Z" w16du:dateUtc="2024-12-27T14:52:00Z">
                  <w:rPr>
                    <w:noProof/>
                  </w:rPr>
                </w:rPrChange>
              </w:rPr>
              <w:instrText>HYPERLINK \l "_Toc186228736"</w:instrText>
            </w:r>
            <w:r w:rsidRPr="00805128">
              <w:rPr>
                <w:rStyle w:val="Hyperlink"/>
                <w:rFonts w:ascii="Times New Roman" w:hAnsi="Times New Roman" w:cs="Times New Roman"/>
                <w:noProof/>
                <w:sz w:val="26"/>
                <w:szCs w:val="26"/>
                <w:rPrChange w:id="523"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24"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25"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26" w:author="Phuc Pham Thanh" w:date="2024-12-27T21:52:00Z" w16du:dateUtc="2024-12-27T14:52:00Z">
                  <w:rPr>
                    <w:rStyle w:val="Hyperlink"/>
                    <w:rFonts w:cs="Times New Roman"/>
                    <w:noProof/>
                  </w:rPr>
                </w:rPrChange>
              </w:rPr>
              <w:t>2.3.</w:t>
            </w:r>
          </w:ins>
          <w:ins w:id="527" w:author="Phuc Pham Thanh" w:date="2024-12-27T21:52:00Z" w16du:dateUtc="2024-12-27T14:52:00Z">
            <w:r>
              <w:rPr>
                <w:rFonts w:ascii="Times New Roman" w:eastAsiaTheme="minorEastAsia" w:hAnsi="Times New Roman" w:cs="Times New Roman"/>
                <w:noProof/>
                <w:kern w:val="2"/>
                <w:sz w:val="26"/>
                <w:szCs w:val="26"/>
                <w14:ligatures w14:val="standardContextual"/>
              </w:rPr>
              <w:t xml:space="preserve"> </w:t>
            </w:r>
          </w:ins>
          <w:ins w:id="528" w:author="Phuc Pham Thanh" w:date="2024-12-27T21:51:00Z" w16du:dateUtc="2024-12-27T14:51:00Z">
            <w:r w:rsidRPr="00805128">
              <w:rPr>
                <w:rStyle w:val="Hyperlink"/>
                <w:rFonts w:ascii="Times New Roman" w:hAnsi="Times New Roman" w:cs="Times New Roman"/>
                <w:noProof/>
                <w:sz w:val="26"/>
                <w:szCs w:val="26"/>
                <w:rPrChange w:id="529" w:author="Phuc Pham Thanh" w:date="2024-12-27T21:52:00Z" w16du:dateUtc="2024-12-27T14:52:00Z">
                  <w:rPr>
                    <w:rStyle w:val="Hyperlink"/>
                    <w:rFonts w:cs="Times New Roman"/>
                    <w:noProof/>
                  </w:rPr>
                </w:rPrChange>
              </w:rPr>
              <w:t>Hệ thống gợi ý dựa trên nội dung (Content-based)</w:t>
            </w:r>
            <w:r w:rsidRPr="00805128">
              <w:rPr>
                <w:rFonts w:ascii="Times New Roman" w:hAnsi="Times New Roman" w:cs="Times New Roman"/>
                <w:noProof/>
                <w:webHidden/>
                <w:sz w:val="26"/>
                <w:szCs w:val="26"/>
                <w:rPrChange w:id="53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3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32" w:author="Phuc Pham Thanh" w:date="2024-12-27T21:52:00Z" w16du:dateUtc="2024-12-27T14:52:00Z">
                  <w:rPr>
                    <w:noProof/>
                    <w:webHidden/>
                  </w:rPr>
                </w:rPrChange>
              </w:rPr>
              <w:instrText xml:space="preserve"> PAGEREF _Toc186228736 \h </w:instrText>
            </w:r>
            <w:r w:rsidRPr="00805128">
              <w:rPr>
                <w:rFonts w:ascii="Times New Roman" w:hAnsi="Times New Roman" w:cs="Times New Roman"/>
                <w:noProof/>
                <w:webHidden/>
                <w:sz w:val="26"/>
                <w:szCs w:val="26"/>
                <w:rPrChange w:id="53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534" w:author="Phuc Pham Thanh" w:date="2024-12-27T21:52:00Z" w16du:dateUtc="2024-12-27T14:52:00Z">
                <w:rPr>
                  <w:noProof/>
                  <w:webHidden/>
                </w:rPr>
              </w:rPrChange>
            </w:rPr>
            <w:fldChar w:fldCharType="separate"/>
          </w:r>
          <w:ins w:id="535" w:author="Phuc Pham Thanh" w:date="2024-12-27T21:51:00Z" w16du:dateUtc="2024-12-27T14:51:00Z">
            <w:r w:rsidRPr="00805128">
              <w:rPr>
                <w:rFonts w:ascii="Times New Roman" w:hAnsi="Times New Roman" w:cs="Times New Roman"/>
                <w:noProof/>
                <w:webHidden/>
                <w:sz w:val="26"/>
                <w:szCs w:val="26"/>
                <w:rPrChange w:id="536" w:author="Phuc Pham Thanh" w:date="2024-12-27T21:52:00Z" w16du:dateUtc="2024-12-27T14:52:00Z">
                  <w:rPr>
                    <w:noProof/>
                    <w:webHidden/>
                  </w:rPr>
                </w:rPrChange>
              </w:rPr>
              <w:t>46</w:t>
            </w:r>
            <w:r w:rsidRPr="00805128">
              <w:rPr>
                <w:rFonts w:ascii="Times New Roman" w:hAnsi="Times New Roman" w:cs="Times New Roman"/>
                <w:noProof/>
                <w:webHidden/>
                <w:sz w:val="26"/>
                <w:szCs w:val="26"/>
                <w:rPrChange w:id="53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538" w:author="Phuc Pham Thanh" w:date="2024-12-27T21:52:00Z" w16du:dateUtc="2024-12-27T14:52:00Z">
                  <w:rPr>
                    <w:rStyle w:val="Hyperlink"/>
                    <w:noProof/>
                  </w:rPr>
                </w:rPrChange>
              </w:rPr>
              <w:fldChar w:fldCharType="end"/>
            </w:r>
          </w:ins>
        </w:p>
        <w:p w14:paraId="3796E5BC" w14:textId="639D39E1" w:rsidR="00805128" w:rsidRPr="00805128" w:rsidRDefault="00805128">
          <w:pPr>
            <w:pStyle w:val="TOC3"/>
            <w:tabs>
              <w:tab w:val="right" w:leader="dot" w:pos="9350"/>
            </w:tabs>
            <w:rPr>
              <w:ins w:id="539" w:author="Phuc Pham Thanh" w:date="2024-12-27T21:51:00Z" w16du:dateUtc="2024-12-27T14:51:00Z"/>
              <w:rFonts w:ascii="Times New Roman" w:eastAsiaTheme="minorEastAsia" w:hAnsi="Times New Roman" w:cs="Times New Roman"/>
              <w:noProof/>
              <w:kern w:val="2"/>
              <w:sz w:val="26"/>
              <w:szCs w:val="26"/>
              <w14:ligatures w14:val="standardContextual"/>
              <w:rPrChange w:id="540" w:author="Phuc Pham Thanh" w:date="2024-12-27T21:52:00Z" w16du:dateUtc="2024-12-27T14:52:00Z">
                <w:rPr>
                  <w:ins w:id="541" w:author="Phuc Pham Thanh" w:date="2024-12-27T21:51:00Z" w16du:dateUtc="2024-12-27T14:51:00Z"/>
                  <w:rFonts w:eastAsiaTheme="minorEastAsia"/>
                  <w:noProof/>
                  <w:kern w:val="2"/>
                  <w14:ligatures w14:val="standardContextual"/>
                </w:rPr>
              </w:rPrChange>
            </w:rPr>
          </w:pPr>
          <w:ins w:id="542" w:author="Phuc Pham Thanh" w:date="2024-12-27T21:51:00Z" w16du:dateUtc="2024-12-27T14:51:00Z">
            <w:r w:rsidRPr="00805128">
              <w:rPr>
                <w:rStyle w:val="Hyperlink"/>
                <w:rFonts w:ascii="Times New Roman" w:hAnsi="Times New Roman" w:cs="Times New Roman"/>
                <w:noProof/>
                <w:sz w:val="26"/>
                <w:szCs w:val="26"/>
                <w:rPrChange w:id="54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54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545" w:author="Phuc Pham Thanh" w:date="2024-12-27T21:52:00Z" w16du:dateUtc="2024-12-27T14:52:00Z">
                  <w:rPr>
                    <w:noProof/>
                  </w:rPr>
                </w:rPrChange>
              </w:rPr>
              <w:instrText>HYPERLINK \l "_Toc186228737"</w:instrText>
            </w:r>
            <w:r w:rsidRPr="00805128">
              <w:rPr>
                <w:rStyle w:val="Hyperlink"/>
                <w:rFonts w:ascii="Times New Roman" w:hAnsi="Times New Roman" w:cs="Times New Roman"/>
                <w:noProof/>
                <w:sz w:val="26"/>
                <w:szCs w:val="26"/>
                <w:rPrChange w:id="54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4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4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49" w:author="Phuc Pham Thanh" w:date="2024-12-27T21:52:00Z" w16du:dateUtc="2024-12-27T14:52:00Z">
                  <w:rPr>
                    <w:rStyle w:val="Hyperlink"/>
                    <w:noProof/>
                  </w:rPr>
                </w:rPrChange>
              </w:rPr>
              <w:t>2.3.1. Giới thiệu về hệ thống gợi ý dựa theo nội dung</w:t>
            </w:r>
            <w:r w:rsidRPr="00805128">
              <w:rPr>
                <w:rFonts w:ascii="Times New Roman" w:hAnsi="Times New Roman" w:cs="Times New Roman"/>
                <w:noProof/>
                <w:webHidden/>
                <w:sz w:val="26"/>
                <w:szCs w:val="26"/>
                <w:rPrChange w:id="55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5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52" w:author="Phuc Pham Thanh" w:date="2024-12-27T21:52:00Z" w16du:dateUtc="2024-12-27T14:52:00Z">
                  <w:rPr>
                    <w:noProof/>
                    <w:webHidden/>
                  </w:rPr>
                </w:rPrChange>
              </w:rPr>
              <w:instrText xml:space="preserve"> PAGEREF _Toc186228737 \h </w:instrText>
            </w:r>
            <w:r w:rsidRPr="00805128">
              <w:rPr>
                <w:rFonts w:ascii="Times New Roman" w:hAnsi="Times New Roman" w:cs="Times New Roman"/>
                <w:noProof/>
                <w:webHidden/>
                <w:sz w:val="26"/>
                <w:szCs w:val="26"/>
                <w:rPrChange w:id="55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554" w:author="Phuc Pham Thanh" w:date="2024-12-27T21:52:00Z" w16du:dateUtc="2024-12-27T14:52:00Z">
                <w:rPr>
                  <w:noProof/>
                  <w:webHidden/>
                </w:rPr>
              </w:rPrChange>
            </w:rPr>
            <w:fldChar w:fldCharType="separate"/>
          </w:r>
          <w:ins w:id="555" w:author="Phuc Pham Thanh" w:date="2024-12-27T21:51:00Z" w16du:dateUtc="2024-12-27T14:51:00Z">
            <w:r w:rsidRPr="00805128">
              <w:rPr>
                <w:rFonts w:ascii="Times New Roman" w:hAnsi="Times New Roman" w:cs="Times New Roman"/>
                <w:noProof/>
                <w:webHidden/>
                <w:sz w:val="26"/>
                <w:szCs w:val="26"/>
                <w:rPrChange w:id="556" w:author="Phuc Pham Thanh" w:date="2024-12-27T21:52:00Z" w16du:dateUtc="2024-12-27T14:52:00Z">
                  <w:rPr>
                    <w:noProof/>
                    <w:webHidden/>
                  </w:rPr>
                </w:rPrChange>
              </w:rPr>
              <w:t>46</w:t>
            </w:r>
            <w:r w:rsidRPr="00805128">
              <w:rPr>
                <w:rFonts w:ascii="Times New Roman" w:hAnsi="Times New Roman" w:cs="Times New Roman"/>
                <w:noProof/>
                <w:webHidden/>
                <w:sz w:val="26"/>
                <w:szCs w:val="26"/>
                <w:rPrChange w:id="55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558" w:author="Phuc Pham Thanh" w:date="2024-12-27T21:52:00Z" w16du:dateUtc="2024-12-27T14:52:00Z">
                  <w:rPr>
                    <w:rStyle w:val="Hyperlink"/>
                    <w:noProof/>
                  </w:rPr>
                </w:rPrChange>
              </w:rPr>
              <w:fldChar w:fldCharType="end"/>
            </w:r>
          </w:ins>
        </w:p>
        <w:p w14:paraId="32F82A19" w14:textId="3813A049" w:rsidR="00805128" w:rsidRPr="00805128" w:rsidRDefault="00805128">
          <w:pPr>
            <w:pStyle w:val="TOC3"/>
            <w:tabs>
              <w:tab w:val="right" w:leader="dot" w:pos="9350"/>
            </w:tabs>
            <w:rPr>
              <w:ins w:id="559" w:author="Phuc Pham Thanh" w:date="2024-12-27T21:51:00Z" w16du:dateUtc="2024-12-27T14:51:00Z"/>
              <w:rFonts w:ascii="Times New Roman" w:eastAsiaTheme="minorEastAsia" w:hAnsi="Times New Roman" w:cs="Times New Roman"/>
              <w:noProof/>
              <w:kern w:val="2"/>
              <w:sz w:val="26"/>
              <w:szCs w:val="26"/>
              <w14:ligatures w14:val="standardContextual"/>
              <w:rPrChange w:id="560" w:author="Phuc Pham Thanh" w:date="2024-12-27T21:52:00Z" w16du:dateUtc="2024-12-27T14:52:00Z">
                <w:rPr>
                  <w:ins w:id="561" w:author="Phuc Pham Thanh" w:date="2024-12-27T21:51:00Z" w16du:dateUtc="2024-12-27T14:51:00Z"/>
                  <w:rFonts w:eastAsiaTheme="minorEastAsia"/>
                  <w:noProof/>
                  <w:kern w:val="2"/>
                  <w14:ligatures w14:val="standardContextual"/>
                </w:rPr>
              </w:rPrChange>
            </w:rPr>
          </w:pPr>
          <w:ins w:id="562" w:author="Phuc Pham Thanh" w:date="2024-12-27T21:51:00Z" w16du:dateUtc="2024-12-27T14:51:00Z">
            <w:r w:rsidRPr="00805128">
              <w:rPr>
                <w:rStyle w:val="Hyperlink"/>
                <w:rFonts w:ascii="Times New Roman" w:hAnsi="Times New Roman" w:cs="Times New Roman"/>
                <w:noProof/>
                <w:sz w:val="26"/>
                <w:szCs w:val="26"/>
                <w:rPrChange w:id="56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56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565" w:author="Phuc Pham Thanh" w:date="2024-12-27T21:52:00Z" w16du:dateUtc="2024-12-27T14:52:00Z">
                  <w:rPr>
                    <w:noProof/>
                  </w:rPr>
                </w:rPrChange>
              </w:rPr>
              <w:instrText>HYPERLINK \l "_Toc186228738"</w:instrText>
            </w:r>
            <w:r w:rsidRPr="00805128">
              <w:rPr>
                <w:rStyle w:val="Hyperlink"/>
                <w:rFonts w:ascii="Times New Roman" w:hAnsi="Times New Roman" w:cs="Times New Roman"/>
                <w:noProof/>
                <w:sz w:val="26"/>
                <w:szCs w:val="26"/>
                <w:rPrChange w:id="56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6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6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69" w:author="Phuc Pham Thanh" w:date="2024-12-27T21:52:00Z" w16du:dateUtc="2024-12-27T14:52:00Z">
                  <w:rPr>
                    <w:rStyle w:val="Hyperlink"/>
                    <w:noProof/>
                  </w:rPr>
                </w:rPrChange>
              </w:rPr>
              <w:t>2.3.2. Thuật toán sử dụng trong hệ thống gợi ý</w:t>
            </w:r>
            <w:r w:rsidRPr="00805128">
              <w:rPr>
                <w:rFonts w:ascii="Times New Roman" w:hAnsi="Times New Roman" w:cs="Times New Roman"/>
                <w:noProof/>
                <w:webHidden/>
                <w:sz w:val="26"/>
                <w:szCs w:val="26"/>
                <w:rPrChange w:id="57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7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72" w:author="Phuc Pham Thanh" w:date="2024-12-27T21:52:00Z" w16du:dateUtc="2024-12-27T14:52:00Z">
                  <w:rPr>
                    <w:noProof/>
                    <w:webHidden/>
                  </w:rPr>
                </w:rPrChange>
              </w:rPr>
              <w:instrText xml:space="preserve"> PAGEREF _Toc186228738 \h </w:instrText>
            </w:r>
            <w:r w:rsidRPr="00805128">
              <w:rPr>
                <w:rFonts w:ascii="Times New Roman" w:hAnsi="Times New Roman" w:cs="Times New Roman"/>
                <w:noProof/>
                <w:webHidden/>
                <w:sz w:val="26"/>
                <w:szCs w:val="26"/>
                <w:rPrChange w:id="57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574" w:author="Phuc Pham Thanh" w:date="2024-12-27T21:52:00Z" w16du:dateUtc="2024-12-27T14:52:00Z">
                <w:rPr>
                  <w:noProof/>
                  <w:webHidden/>
                </w:rPr>
              </w:rPrChange>
            </w:rPr>
            <w:fldChar w:fldCharType="separate"/>
          </w:r>
          <w:ins w:id="575" w:author="Phuc Pham Thanh" w:date="2024-12-27T21:51:00Z" w16du:dateUtc="2024-12-27T14:51:00Z">
            <w:r w:rsidRPr="00805128">
              <w:rPr>
                <w:rFonts w:ascii="Times New Roman" w:hAnsi="Times New Roman" w:cs="Times New Roman"/>
                <w:noProof/>
                <w:webHidden/>
                <w:sz w:val="26"/>
                <w:szCs w:val="26"/>
                <w:rPrChange w:id="576" w:author="Phuc Pham Thanh" w:date="2024-12-27T21:52:00Z" w16du:dateUtc="2024-12-27T14:52:00Z">
                  <w:rPr>
                    <w:noProof/>
                    <w:webHidden/>
                  </w:rPr>
                </w:rPrChange>
              </w:rPr>
              <w:t>47</w:t>
            </w:r>
            <w:r w:rsidRPr="00805128">
              <w:rPr>
                <w:rFonts w:ascii="Times New Roman" w:hAnsi="Times New Roman" w:cs="Times New Roman"/>
                <w:noProof/>
                <w:webHidden/>
                <w:sz w:val="26"/>
                <w:szCs w:val="26"/>
                <w:rPrChange w:id="57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578" w:author="Phuc Pham Thanh" w:date="2024-12-27T21:52:00Z" w16du:dateUtc="2024-12-27T14:52:00Z">
                  <w:rPr>
                    <w:rStyle w:val="Hyperlink"/>
                    <w:noProof/>
                  </w:rPr>
                </w:rPrChange>
              </w:rPr>
              <w:fldChar w:fldCharType="end"/>
            </w:r>
          </w:ins>
        </w:p>
        <w:p w14:paraId="7573E1E3" w14:textId="6D609012" w:rsidR="00805128" w:rsidRPr="00805128" w:rsidRDefault="00805128">
          <w:pPr>
            <w:pStyle w:val="TOC3"/>
            <w:tabs>
              <w:tab w:val="right" w:leader="dot" w:pos="9350"/>
            </w:tabs>
            <w:rPr>
              <w:ins w:id="579" w:author="Phuc Pham Thanh" w:date="2024-12-27T21:51:00Z" w16du:dateUtc="2024-12-27T14:51:00Z"/>
              <w:rFonts w:ascii="Times New Roman" w:eastAsiaTheme="minorEastAsia" w:hAnsi="Times New Roman" w:cs="Times New Roman"/>
              <w:noProof/>
              <w:kern w:val="2"/>
              <w:sz w:val="26"/>
              <w:szCs w:val="26"/>
              <w14:ligatures w14:val="standardContextual"/>
              <w:rPrChange w:id="580" w:author="Phuc Pham Thanh" w:date="2024-12-27T21:52:00Z" w16du:dateUtc="2024-12-27T14:52:00Z">
                <w:rPr>
                  <w:ins w:id="581" w:author="Phuc Pham Thanh" w:date="2024-12-27T21:51:00Z" w16du:dateUtc="2024-12-27T14:51:00Z"/>
                  <w:rFonts w:eastAsiaTheme="minorEastAsia"/>
                  <w:noProof/>
                  <w:kern w:val="2"/>
                  <w14:ligatures w14:val="standardContextual"/>
                </w:rPr>
              </w:rPrChange>
            </w:rPr>
          </w:pPr>
          <w:ins w:id="582" w:author="Phuc Pham Thanh" w:date="2024-12-27T21:51:00Z" w16du:dateUtc="2024-12-27T14:51:00Z">
            <w:r w:rsidRPr="00805128">
              <w:rPr>
                <w:rStyle w:val="Hyperlink"/>
                <w:rFonts w:ascii="Times New Roman" w:hAnsi="Times New Roman" w:cs="Times New Roman"/>
                <w:noProof/>
                <w:sz w:val="26"/>
                <w:szCs w:val="26"/>
                <w:rPrChange w:id="58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58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585" w:author="Phuc Pham Thanh" w:date="2024-12-27T21:52:00Z" w16du:dateUtc="2024-12-27T14:52:00Z">
                  <w:rPr>
                    <w:noProof/>
                  </w:rPr>
                </w:rPrChange>
              </w:rPr>
              <w:instrText>HYPERLINK \l "_Toc186228739"</w:instrText>
            </w:r>
            <w:r w:rsidRPr="00805128">
              <w:rPr>
                <w:rStyle w:val="Hyperlink"/>
                <w:rFonts w:ascii="Times New Roman" w:hAnsi="Times New Roman" w:cs="Times New Roman"/>
                <w:noProof/>
                <w:sz w:val="26"/>
                <w:szCs w:val="26"/>
                <w:rPrChange w:id="58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58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58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589" w:author="Phuc Pham Thanh" w:date="2024-12-27T21:52:00Z" w16du:dateUtc="2024-12-27T14:52:00Z">
                  <w:rPr>
                    <w:rStyle w:val="Hyperlink"/>
                    <w:noProof/>
                  </w:rPr>
                </w:rPrChange>
              </w:rPr>
              <w:t>2.3.3. Term Frequency (TF)</w:t>
            </w:r>
            <w:r w:rsidRPr="00805128">
              <w:rPr>
                <w:rFonts w:ascii="Times New Roman" w:hAnsi="Times New Roman" w:cs="Times New Roman"/>
                <w:noProof/>
                <w:webHidden/>
                <w:sz w:val="26"/>
                <w:szCs w:val="26"/>
                <w:rPrChange w:id="59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59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592" w:author="Phuc Pham Thanh" w:date="2024-12-27T21:52:00Z" w16du:dateUtc="2024-12-27T14:52:00Z">
                  <w:rPr>
                    <w:noProof/>
                    <w:webHidden/>
                  </w:rPr>
                </w:rPrChange>
              </w:rPr>
              <w:instrText xml:space="preserve"> PAGEREF _Toc186228739 \h </w:instrText>
            </w:r>
            <w:r w:rsidRPr="00805128">
              <w:rPr>
                <w:rFonts w:ascii="Times New Roman" w:hAnsi="Times New Roman" w:cs="Times New Roman"/>
                <w:noProof/>
                <w:webHidden/>
                <w:sz w:val="26"/>
                <w:szCs w:val="26"/>
                <w:rPrChange w:id="59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594" w:author="Phuc Pham Thanh" w:date="2024-12-27T21:52:00Z" w16du:dateUtc="2024-12-27T14:52:00Z">
                <w:rPr>
                  <w:noProof/>
                  <w:webHidden/>
                </w:rPr>
              </w:rPrChange>
            </w:rPr>
            <w:fldChar w:fldCharType="separate"/>
          </w:r>
          <w:ins w:id="595" w:author="Phuc Pham Thanh" w:date="2024-12-27T21:51:00Z" w16du:dateUtc="2024-12-27T14:51:00Z">
            <w:r w:rsidRPr="00805128">
              <w:rPr>
                <w:rFonts w:ascii="Times New Roman" w:hAnsi="Times New Roman" w:cs="Times New Roman"/>
                <w:noProof/>
                <w:webHidden/>
                <w:sz w:val="26"/>
                <w:szCs w:val="26"/>
                <w:rPrChange w:id="596" w:author="Phuc Pham Thanh" w:date="2024-12-27T21:52:00Z" w16du:dateUtc="2024-12-27T14:52:00Z">
                  <w:rPr>
                    <w:noProof/>
                    <w:webHidden/>
                  </w:rPr>
                </w:rPrChange>
              </w:rPr>
              <w:t>47</w:t>
            </w:r>
            <w:r w:rsidRPr="00805128">
              <w:rPr>
                <w:rFonts w:ascii="Times New Roman" w:hAnsi="Times New Roman" w:cs="Times New Roman"/>
                <w:noProof/>
                <w:webHidden/>
                <w:sz w:val="26"/>
                <w:szCs w:val="26"/>
                <w:rPrChange w:id="59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598" w:author="Phuc Pham Thanh" w:date="2024-12-27T21:52:00Z" w16du:dateUtc="2024-12-27T14:52:00Z">
                  <w:rPr>
                    <w:rStyle w:val="Hyperlink"/>
                    <w:noProof/>
                  </w:rPr>
                </w:rPrChange>
              </w:rPr>
              <w:fldChar w:fldCharType="end"/>
            </w:r>
          </w:ins>
        </w:p>
        <w:p w14:paraId="79ADB560" w14:textId="2CB4CD97" w:rsidR="00805128" w:rsidRPr="00805128" w:rsidRDefault="00805128">
          <w:pPr>
            <w:pStyle w:val="TOC3"/>
            <w:tabs>
              <w:tab w:val="right" w:leader="dot" w:pos="9350"/>
            </w:tabs>
            <w:rPr>
              <w:ins w:id="599" w:author="Phuc Pham Thanh" w:date="2024-12-27T21:51:00Z" w16du:dateUtc="2024-12-27T14:51:00Z"/>
              <w:rFonts w:ascii="Times New Roman" w:eastAsiaTheme="minorEastAsia" w:hAnsi="Times New Roman" w:cs="Times New Roman"/>
              <w:noProof/>
              <w:kern w:val="2"/>
              <w:sz w:val="26"/>
              <w:szCs w:val="26"/>
              <w14:ligatures w14:val="standardContextual"/>
              <w:rPrChange w:id="600" w:author="Phuc Pham Thanh" w:date="2024-12-27T21:52:00Z" w16du:dateUtc="2024-12-27T14:52:00Z">
                <w:rPr>
                  <w:ins w:id="601" w:author="Phuc Pham Thanh" w:date="2024-12-27T21:51:00Z" w16du:dateUtc="2024-12-27T14:51:00Z"/>
                  <w:rFonts w:eastAsiaTheme="minorEastAsia"/>
                  <w:noProof/>
                  <w:kern w:val="2"/>
                  <w14:ligatures w14:val="standardContextual"/>
                </w:rPr>
              </w:rPrChange>
            </w:rPr>
          </w:pPr>
          <w:ins w:id="602" w:author="Phuc Pham Thanh" w:date="2024-12-27T21:51:00Z" w16du:dateUtc="2024-12-27T14:51:00Z">
            <w:r w:rsidRPr="00805128">
              <w:rPr>
                <w:rStyle w:val="Hyperlink"/>
                <w:rFonts w:ascii="Times New Roman" w:hAnsi="Times New Roman" w:cs="Times New Roman"/>
                <w:noProof/>
                <w:sz w:val="26"/>
                <w:szCs w:val="26"/>
                <w:rPrChange w:id="603" w:author="Phuc Pham Thanh" w:date="2024-12-27T21:52:00Z" w16du:dateUtc="2024-12-27T14:52:00Z">
                  <w:rPr>
                    <w:rStyle w:val="Hyperlink"/>
                    <w:noProof/>
                  </w:rPr>
                </w:rPrChange>
              </w:rPr>
              <w:lastRenderedPageBreak/>
              <w:fldChar w:fldCharType="begin"/>
            </w:r>
            <w:r w:rsidRPr="00805128">
              <w:rPr>
                <w:rStyle w:val="Hyperlink"/>
                <w:rFonts w:ascii="Times New Roman" w:hAnsi="Times New Roman" w:cs="Times New Roman"/>
                <w:noProof/>
                <w:sz w:val="26"/>
                <w:szCs w:val="26"/>
                <w:rPrChange w:id="60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605" w:author="Phuc Pham Thanh" w:date="2024-12-27T21:52:00Z" w16du:dateUtc="2024-12-27T14:52:00Z">
                  <w:rPr>
                    <w:noProof/>
                  </w:rPr>
                </w:rPrChange>
              </w:rPr>
              <w:instrText>HYPERLINK \l "_Toc186228740"</w:instrText>
            </w:r>
            <w:r w:rsidRPr="00805128">
              <w:rPr>
                <w:rStyle w:val="Hyperlink"/>
                <w:rFonts w:ascii="Times New Roman" w:hAnsi="Times New Roman" w:cs="Times New Roman"/>
                <w:noProof/>
                <w:sz w:val="26"/>
                <w:szCs w:val="26"/>
                <w:rPrChange w:id="60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60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60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609" w:author="Phuc Pham Thanh" w:date="2024-12-27T21:52:00Z" w16du:dateUtc="2024-12-27T14:52:00Z">
                  <w:rPr>
                    <w:rStyle w:val="Hyperlink"/>
                    <w:noProof/>
                  </w:rPr>
                </w:rPrChange>
              </w:rPr>
              <w:t>2.3.4. Inverse Document Frequency (IDF)</w:t>
            </w:r>
            <w:r w:rsidRPr="00805128">
              <w:rPr>
                <w:rFonts w:ascii="Times New Roman" w:hAnsi="Times New Roman" w:cs="Times New Roman"/>
                <w:noProof/>
                <w:webHidden/>
                <w:sz w:val="26"/>
                <w:szCs w:val="26"/>
                <w:rPrChange w:id="61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61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612" w:author="Phuc Pham Thanh" w:date="2024-12-27T21:52:00Z" w16du:dateUtc="2024-12-27T14:52:00Z">
                  <w:rPr>
                    <w:noProof/>
                    <w:webHidden/>
                  </w:rPr>
                </w:rPrChange>
              </w:rPr>
              <w:instrText xml:space="preserve"> PAGEREF _Toc186228740 \h </w:instrText>
            </w:r>
            <w:r w:rsidRPr="00805128">
              <w:rPr>
                <w:rFonts w:ascii="Times New Roman" w:hAnsi="Times New Roman" w:cs="Times New Roman"/>
                <w:noProof/>
                <w:webHidden/>
                <w:sz w:val="26"/>
                <w:szCs w:val="26"/>
                <w:rPrChange w:id="61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14" w:author="Phuc Pham Thanh" w:date="2024-12-27T21:52:00Z" w16du:dateUtc="2024-12-27T14:52:00Z">
                <w:rPr>
                  <w:noProof/>
                  <w:webHidden/>
                </w:rPr>
              </w:rPrChange>
            </w:rPr>
            <w:fldChar w:fldCharType="separate"/>
          </w:r>
          <w:ins w:id="615" w:author="Phuc Pham Thanh" w:date="2024-12-27T21:51:00Z" w16du:dateUtc="2024-12-27T14:51:00Z">
            <w:r w:rsidRPr="00805128">
              <w:rPr>
                <w:rFonts w:ascii="Times New Roman" w:hAnsi="Times New Roman" w:cs="Times New Roman"/>
                <w:noProof/>
                <w:webHidden/>
                <w:sz w:val="26"/>
                <w:szCs w:val="26"/>
                <w:rPrChange w:id="616" w:author="Phuc Pham Thanh" w:date="2024-12-27T21:52:00Z" w16du:dateUtc="2024-12-27T14:52:00Z">
                  <w:rPr>
                    <w:noProof/>
                    <w:webHidden/>
                  </w:rPr>
                </w:rPrChange>
              </w:rPr>
              <w:t>48</w:t>
            </w:r>
            <w:r w:rsidRPr="00805128">
              <w:rPr>
                <w:rFonts w:ascii="Times New Roman" w:hAnsi="Times New Roman" w:cs="Times New Roman"/>
                <w:noProof/>
                <w:webHidden/>
                <w:sz w:val="26"/>
                <w:szCs w:val="26"/>
                <w:rPrChange w:id="61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18" w:author="Phuc Pham Thanh" w:date="2024-12-27T21:52:00Z" w16du:dateUtc="2024-12-27T14:52:00Z">
                  <w:rPr>
                    <w:rStyle w:val="Hyperlink"/>
                    <w:noProof/>
                  </w:rPr>
                </w:rPrChange>
              </w:rPr>
              <w:fldChar w:fldCharType="end"/>
            </w:r>
          </w:ins>
        </w:p>
        <w:p w14:paraId="18142414" w14:textId="30CFDB9A" w:rsidR="00805128" w:rsidRPr="00805128" w:rsidRDefault="00805128">
          <w:pPr>
            <w:pStyle w:val="TOC3"/>
            <w:tabs>
              <w:tab w:val="right" w:leader="dot" w:pos="9350"/>
            </w:tabs>
            <w:rPr>
              <w:ins w:id="619" w:author="Phuc Pham Thanh" w:date="2024-12-27T21:51:00Z" w16du:dateUtc="2024-12-27T14:51:00Z"/>
              <w:rFonts w:ascii="Times New Roman" w:eastAsiaTheme="minorEastAsia" w:hAnsi="Times New Roman" w:cs="Times New Roman"/>
              <w:noProof/>
              <w:kern w:val="2"/>
              <w:sz w:val="26"/>
              <w:szCs w:val="26"/>
              <w14:ligatures w14:val="standardContextual"/>
              <w:rPrChange w:id="620" w:author="Phuc Pham Thanh" w:date="2024-12-27T21:52:00Z" w16du:dateUtc="2024-12-27T14:52:00Z">
                <w:rPr>
                  <w:ins w:id="621" w:author="Phuc Pham Thanh" w:date="2024-12-27T21:51:00Z" w16du:dateUtc="2024-12-27T14:51:00Z"/>
                  <w:rFonts w:eastAsiaTheme="minorEastAsia"/>
                  <w:noProof/>
                  <w:kern w:val="2"/>
                  <w14:ligatures w14:val="standardContextual"/>
                </w:rPr>
              </w:rPrChange>
            </w:rPr>
          </w:pPr>
          <w:ins w:id="622" w:author="Phuc Pham Thanh" w:date="2024-12-27T21:51:00Z" w16du:dateUtc="2024-12-27T14:51:00Z">
            <w:r w:rsidRPr="00805128">
              <w:rPr>
                <w:rStyle w:val="Hyperlink"/>
                <w:rFonts w:ascii="Times New Roman" w:hAnsi="Times New Roman" w:cs="Times New Roman"/>
                <w:noProof/>
                <w:sz w:val="26"/>
                <w:szCs w:val="26"/>
                <w:rPrChange w:id="62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62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625" w:author="Phuc Pham Thanh" w:date="2024-12-27T21:52:00Z" w16du:dateUtc="2024-12-27T14:52:00Z">
                  <w:rPr>
                    <w:noProof/>
                  </w:rPr>
                </w:rPrChange>
              </w:rPr>
              <w:instrText>HYPERLINK \l "_Toc186228741"</w:instrText>
            </w:r>
            <w:r w:rsidRPr="00805128">
              <w:rPr>
                <w:rStyle w:val="Hyperlink"/>
                <w:rFonts w:ascii="Times New Roman" w:hAnsi="Times New Roman" w:cs="Times New Roman"/>
                <w:noProof/>
                <w:sz w:val="26"/>
                <w:szCs w:val="26"/>
                <w:rPrChange w:id="62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62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62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629" w:author="Phuc Pham Thanh" w:date="2024-12-27T21:52:00Z" w16du:dateUtc="2024-12-27T14:52:00Z">
                  <w:rPr>
                    <w:rStyle w:val="Hyperlink"/>
                    <w:noProof/>
                  </w:rPr>
                </w:rPrChange>
              </w:rPr>
              <w:t>2.3.5. TF-IDF</w:t>
            </w:r>
            <w:r w:rsidRPr="00805128">
              <w:rPr>
                <w:rFonts w:ascii="Times New Roman" w:hAnsi="Times New Roman" w:cs="Times New Roman"/>
                <w:noProof/>
                <w:webHidden/>
                <w:sz w:val="26"/>
                <w:szCs w:val="26"/>
                <w:rPrChange w:id="63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63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632" w:author="Phuc Pham Thanh" w:date="2024-12-27T21:52:00Z" w16du:dateUtc="2024-12-27T14:52:00Z">
                  <w:rPr>
                    <w:noProof/>
                    <w:webHidden/>
                  </w:rPr>
                </w:rPrChange>
              </w:rPr>
              <w:instrText xml:space="preserve"> PAGEREF _Toc186228741 \h </w:instrText>
            </w:r>
            <w:r w:rsidRPr="00805128">
              <w:rPr>
                <w:rFonts w:ascii="Times New Roman" w:hAnsi="Times New Roman" w:cs="Times New Roman"/>
                <w:noProof/>
                <w:webHidden/>
                <w:sz w:val="26"/>
                <w:szCs w:val="26"/>
                <w:rPrChange w:id="63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34" w:author="Phuc Pham Thanh" w:date="2024-12-27T21:52:00Z" w16du:dateUtc="2024-12-27T14:52:00Z">
                <w:rPr>
                  <w:noProof/>
                  <w:webHidden/>
                </w:rPr>
              </w:rPrChange>
            </w:rPr>
            <w:fldChar w:fldCharType="separate"/>
          </w:r>
          <w:ins w:id="635" w:author="Phuc Pham Thanh" w:date="2024-12-27T21:51:00Z" w16du:dateUtc="2024-12-27T14:51:00Z">
            <w:r w:rsidRPr="00805128">
              <w:rPr>
                <w:rFonts w:ascii="Times New Roman" w:hAnsi="Times New Roman" w:cs="Times New Roman"/>
                <w:noProof/>
                <w:webHidden/>
                <w:sz w:val="26"/>
                <w:szCs w:val="26"/>
                <w:rPrChange w:id="636" w:author="Phuc Pham Thanh" w:date="2024-12-27T21:52:00Z" w16du:dateUtc="2024-12-27T14:52:00Z">
                  <w:rPr>
                    <w:noProof/>
                    <w:webHidden/>
                  </w:rPr>
                </w:rPrChange>
              </w:rPr>
              <w:t>49</w:t>
            </w:r>
            <w:r w:rsidRPr="00805128">
              <w:rPr>
                <w:rFonts w:ascii="Times New Roman" w:hAnsi="Times New Roman" w:cs="Times New Roman"/>
                <w:noProof/>
                <w:webHidden/>
                <w:sz w:val="26"/>
                <w:szCs w:val="26"/>
                <w:rPrChange w:id="63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38" w:author="Phuc Pham Thanh" w:date="2024-12-27T21:52:00Z" w16du:dateUtc="2024-12-27T14:52:00Z">
                  <w:rPr>
                    <w:rStyle w:val="Hyperlink"/>
                    <w:noProof/>
                  </w:rPr>
                </w:rPrChange>
              </w:rPr>
              <w:fldChar w:fldCharType="end"/>
            </w:r>
          </w:ins>
        </w:p>
        <w:p w14:paraId="57B8E503" w14:textId="5052947A" w:rsidR="00805128" w:rsidRPr="00805128" w:rsidRDefault="00805128">
          <w:pPr>
            <w:pStyle w:val="TOC3"/>
            <w:tabs>
              <w:tab w:val="right" w:leader="dot" w:pos="9350"/>
            </w:tabs>
            <w:rPr>
              <w:ins w:id="639" w:author="Phuc Pham Thanh" w:date="2024-12-27T21:51:00Z" w16du:dateUtc="2024-12-27T14:51:00Z"/>
              <w:rFonts w:ascii="Times New Roman" w:eastAsiaTheme="minorEastAsia" w:hAnsi="Times New Roman" w:cs="Times New Roman"/>
              <w:noProof/>
              <w:kern w:val="2"/>
              <w:sz w:val="26"/>
              <w:szCs w:val="26"/>
              <w14:ligatures w14:val="standardContextual"/>
              <w:rPrChange w:id="640" w:author="Phuc Pham Thanh" w:date="2024-12-27T21:52:00Z" w16du:dateUtc="2024-12-27T14:52:00Z">
                <w:rPr>
                  <w:ins w:id="641" w:author="Phuc Pham Thanh" w:date="2024-12-27T21:51:00Z" w16du:dateUtc="2024-12-27T14:51:00Z"/>
                  <w:rFonts w:eastAsiaTheme="minorEastAsia"/>
                  <w:noProof/>
                  <w:kern w:val="2"/>
                  <w14:ligatures w14:val="standardContextual"/>
                </w:rPr>
              </w:rPrChange>
            </w:rPr>
          </w:pPr>
          <w:ins w:id="642" w:author="Phuc Pham Thanh" w:date="2024-12-27T21:51:00Z" w16du:dateUtc="2024-12-27T14:51:00Z">
            <w:r w:rsidRPr="00805128">
              <w:rPr>
                <w:rStyle w:val="Hyperlink"/>
                <w:rFonts w:ascii="Times New Roman" w:hAnsi="Times New Roman" w:cs="Times New Roman"/>
                <w:noProof/>
                <w:sz w:val="26"/>
                <w:szCs w:val="26"/>
                <w:rPrChange w:id="64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64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645" w:author="Phuc Pham Thanh" w:date="2024-12-27T21:52:00Z" w16du:dateUtc="2024-12-27T14:52:00Z">
                  <w:rPr>
                    <w:noProof/>
                  </w:rPr>
                </w:rPrChange>
              </w:rPr>
              <w:instrText>HYPERLINK \l "_Toc186228742"</w:instrText>
            </w:r>
            <w:r w:rsidRPr="00805128">
              <w:rPr>
                <w:rStyle w:val="Hyperlink"/>
                <w:rFonts w:ascii="Times New Roman" w:hAnsi="Times New Roman" w:cs="Times New Roman"/>
                <w:noProof/>
                <w:sz w:val="26"/>
                <w:szCs w:val="26"/>
                <w:rPrChange w:id="64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64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64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649" w:author="Phuc Pham Thanh" w:date="2024-12-27T21:52:00Z" w16du:dateUtc="2024-12-27T14:52:00Z">
                  <w:rPr>
                    <w:rStyle w:val="Hyperlink"/>
                    <w:noProof/>
                  </w:rPr>
                </w:rPrChange>
              </w:rPr>
              <w:t>2.3.6. Cosine Similarity</w:t>
            </w:r>
            <w:r w:rsidRPr="00805128">
              <w:rPr>
                <w:rFonts w:ascii="Times New Roman" w:hAnsi="Times New Roman" w:cs="Times New Roman"/>
                <w:noProof/>
                <w:webHidden/>
                <w:sz w:val="26"/>
                <w:szCs w:val="26"/>
                <w:rPrChange w:id="65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65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652" w:author="Phuc Pham Thanh" w:date="2024-12-27T21:52:00Z" w16du:dateUtc="2024-12-27T14:52:00Z">
                  <w:rPr>
                    <w:noProof/>
                    <w:webHidden/>
                  </w:rPr>
                </w:rPrChange>
              </w:rPr>
              <w:instrText xml:space="preserve"> PAGEREF _Toc186228742 \h </w:instrText>
            </w:r>
            <w:r w:rsidRPr="00805128">
              <w:rPr>
                <w:rFonts w:ascii="Times New Roman" w:hAnsi="Times New Roman" w:cs="Times New Roman"/>
                <w:noProof/>
                <w:webHidden/>
                <w:sz w:val="26"/>
                <w:szCs w:val="26"/>
                <w:rPrChange w:id="65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54" w:author="Phuc Pham Thanh" w:date="2024-12-27T21:52:00Z" w16du:dateUtc="2024-12-27T14:52:00Z">
                <w:rPr>
                  <w:noProof/>
                  <w:webHidden/>
                </w:rPr>
              </w:rPrChange>
            </w:rPr>
            <w:fldChar w:fldCharType="separate"/>
          </w:r>
          <w:ins w:id="655" w:author="Phuc Pham Thanh" w:date="2024-12-27T21:51:00Z" w16du:dateUtc="2024-12-27T14:51:00Z">
            <w:r w:rsidRPr="00805128">
              <w:rPr>
                <w:rFonts w:ascii="Times New Roman" w:hAnsi="Times New Roman" w:cs="Times New Roman"/>
                <w:noProof/>
                <w:webHidden/>
                <w:sz w:val="26"/>
                <w:szCs w:val="26"/>
                <w:rPrChange w:id="656" w:author="Phuc Pham Thanh" w:date="2024-12-27T21:52:00Z" w16du:dateUtc="2024-12-27T14:52:00Z">
                  <w:rPr>
                    <w:noProof/>
                    <w:webHidden/>
                  </w:rPr>
                </w:rPrChange>
              </w:rPr>
              <w:t>49</w:t>
            </w:r>
            <w:r w:rsidRPr="00805128">
              <w:rPr>
                <w:rFonts w:ascii="Times New Roman" w:hAnsi="Times New Roman" w:cs="Times New Roman"/>
                <w:noProof/>
                <w:webHidden/>
                <w:sz w:val="26"/>
                <w:szCs w:val="26"/>
                <w:rPrChange w:id="65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58" w:author="Phuc Pham Thanh" w:date="2024-12-27T21:52:00Z" w16du:dateUtc="2024-12-27T14:52:00Z">
                  <w:rPr>
                    <w:rStyle w:val="Hyperlink"/>
                    <w:noProof/>
                  </w:rPr>
                </w:rPrChange>
              </w:rPr>
              <w:fldChar w:fldCharType="end"/>
            </w:r>
          </w:ins>
        </w:p>
        <w:p w14:paraId="6B368472" w14:textId="2B3B0F03" w:rsidR="00805128" w:rsidRPr="00805128" w:rsidRDefault="00805128">
          <w:pPr>
            <w:pStyle w:val="TOC3"/>
            <w:tabs>
              <w:tab w:val="right" w:leader="dot" w:pos="9350"/>
            </w:tabs>
            <w:rPr>
              <w:ins w:id="659" w:author="Phuc Pham Thanh" w:date="2024-12-27T21:51:00Z" w16du:dateUtc="2024-12-27T14:51:00Z"/>
              <w:rFonts w:ascii="Times New Roman" w:eastAsiaTheme="minorEastAsia" w:hAnsi="Times New Roman" w:cs="Times New Roman"/>
              <w:noProof/>
              <w:kern w:val="2"/>
              <w:sz w:val="26"/>
              <w:szCs w:val="26"/>
              <w14:ligatures w14:val="standardContextual"/>
              <w:rPrChange w:id="660" w:author="Phuc Pham Thanh" w:date="2024-12-27T21:52:00Z" w16du:dateUtc="2024-12-27T14:52:00Z">
                <w:rPr>
                  <w:ins w:id="661" w:author="Phuc Pham Thanh" w:date="2024-12-27T21:51:00Z" w16du:dateUtc="2024-12-27T14:51:00Z"/>
                  <w:rFonts w:eastAsiaTheme="minorEastAsia"/>
                  <w:noProof/>
                  <w:kern w:val="2"/>
                  <w14:ligatures w14:val="standardContextual"/>
                </w:rPr>
              </w:rPrChange>
            </w:rPr>
          </w:pPr>
          <w:ins w:id="662" w:author="Phuc Pham Thanh" w:date="2024-12-27T21:51:00Z" w16du:dateUtc="2024-12-27T14:51:00Z">
            <w:r w:rsidRPr="00805128">
              <w:rPr>
                <w:rStyle w:val="Hyperlink"/>
                <w:rFonts w:ascii="Times New Roman" w:hAnsi="Times New Roman" w:cs="Times New Roman"/>
                <w:noProof/>
                <w:sz w:val="26"/>
                <w:szCs w:val="26"/>
                <w:rPrChange w:id="66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66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665" w:author="Phuc Pham Thanh" w:date="2024-12-27T21:52:00Z" w16du:dateUtc="2024-12-27T14:52:00Z">
                  <w:rPr>
                    <w:noProof/>
                  </w:rPr>
                </w:rPrChange>
              </w:rPr>
              <w:instrText>HYPERLINK \l "_Toc186228743"</w:instrText>
            </w:r>
            <w:r w:rsidRPr="00805128">
              <w:rPr>
                <w:rStyle w:val="Hyperlink"/>
                <w:rFonts w:ascii="Times New Roman" w:hAnsi="Times New Roman" w:cs="Times New Roman"/>
                <w:noProof/>
                <w:sz w:val="26"/>
                <w:szCs w:val="26"/>
                <w:rPrChange w:id="66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66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66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669" w:author="Phuc Pham Thanh" w:date="2024-12-27T21:52:00Z" w16du:dateUtc="2024-12-27T14:52:00Z">
                  <w:rPr>
                    <w:rStyle w:val="Hyperlink"/>
                    <w:noProof/>
                  </w:rPr>
                </w:rPrChange>
              </w:rPr>
              <w:t>2.3.7. Triển khai code cho các thuật toán</w:t>
            </w:r>
            <w:r w:rsidRPr="00805128">
              <w:rPr>
                <w:rFonts w:ascii="Times New Roman" w:hAnsi="Times New Roman" w:cs="Times New Roman"/>
                <w:noProof/>
                <w:webHidden/>
                <w:sz w:val="26"/>
                <w:szCs w:val="26"/>
                <w:rPrChange w:id="67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67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672" w:author="Phuc Pham Thanh" w:date="2024-12-27T21:52:00Z" w16du:dateUtc="2024-12-27T14:52:00Z">
                  <w:rPr>
                    <w:noProof/>
                    <w:webHidden/>
                  </w:rPr>
                </w:rPrChange>
              </w:rPr>
              <w:instrText xml:space="preserve"> PAGEREF _Toc186228743 \h </w:instrText>
            </w:r>
            <w:r w:rsidRPr="00805128">
              <w:rPr>
                <w:rFonts w:ascii="Times New Roman" w:hAnsi="Times New Roman" w:cs="Times New Roman"/>
                <w:noProof/>
                <w:webHidden/>
                <w:sz w:val="26"/>
                <w:szCs w:val="26"/>
                <w:rPrChange w:id="67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74" w:author="Phuc Pham Thanh" w:date="2024-12-27T21:52:00Z" w16du:dateUtc="2024-12-27T14:52:00Z">
                <w:rPr>
                  <w:noProof/>
                  <w:webHidden/>
                </w:rPr>
              </w:rPrChange>
            </w:rPr>
            <w:fldChar w:fldCharType="separate"/>
          </w:r>
          <w:ins w:id="675" w:author="Phuc Pham Thanh" w:date="2024-12-27T21:51:00Z" w16du:dateUtc="2024-12-27T14:51:00Z">
            <w:r w:rsidRPr="00805128">
              <w:rPr>
                <w:rFonts w:ascii="Times New Roman" w:hAnsi="Times New Roman" w:cs="Times New Roman"/>
                <w:noProof/>
                <w:webHidden/>
                <w:sz w:val="26"/>
                <w:szCs w:val="26"/>
                <w:rPrChange w:id="676" w:author="Phuc Pham Thanh" w:date="2024-12-27T21:52:00Z" w16du:dateUtc="2024-12-27T14:52:00Z">
                  <w:rPr>
                    <w:noProof/>
                    <w:webHidden/>
                  </w:rPr>
                </w:rPrChange>
              </w:rPr>
              <w:t>50</w:t>
            </w:r>
            <w:r w:rsidRPr="00805128">
              <w:rPr>
                <w:rFonts w:ascii="Times New Roman" w:hAnsi="Times New Roman" w:cs="Times New Roman"/>
                <w:noProof/>
                <w:webHidden/>
                <w:sz w:val="26"/>
                <w:szCs w:val="26"/>
                <w:rPrChange w:id="67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78" w:author="Phuc Pham Thanh" w:date="2024-12-27T21:52:00Z" w16du:dateUtc="2024-12-27T14:52:00Z">
                  <w:rPr>
                    <w:rStyle w:val="Hyperlink"/>
                    <w:noProof/>
                  </w:rPr>
                </w:rPrChange>
              </w:rPr>
              <w:fldChar w:fldCharType="end"/>
            </w:r>
          </w:ins>
        </w:p>
        <w:p w14:paraId="2583F9E2" w14:textId="69C3EA5D" w:rsidR="00805128" w:rsidRPr="00805128" w:rsidRDefault="00805128">
          <w:pPr>
            <w:pStyle w:val="TOC3"/>
            <w:tabs>
              <w:tab w:val="right" w:leader="dot" w:pos="9350"/>
            </w:tabs>
            <w:rPr>
              <w:ins w:id="679" w:author="Phuc Pham Thanh" w:date="2024-12-27T21:51:00Z" w16du:dateUtc="2024-12-27T14:51:00Z"/>
              <w:rFonts w:ascii="Times New Roman" w:eastAsiaTheme="minorEastAsia" w:hAnsi="Times New Roman" w:cs="Times New Roman"/>
              <w:noProof/>
              <w:kern w:val="2"/>
              <w:sz w:val="26"/>
              <w:szCs w:val="26"/>
              <w14:ligatures w14:val="standardContextual"/>
              <w:rPrChange w:id="680" w:author="Phuc Pham Thanh" w:date="2024-12-27T21:52:00Z" w16du:dateUtc="2024-12-27T14:52:00Z">
                <w:rPr>
                  <w:ins w:id="681" w:author="Phuc Pham Thanh" w:date="2024-12-27T21:51:00Z" w16du:dateUtc="2024-12-27T14:51:00Z"/>
                  <w:rFonts w:eastAsiaTheme="minorEastAsia"/>
                  <w:noProof/>
                  <w:kern w:val="2"/>
                  <w14:ligatures w14:val="standardContextual"/>
                </w:rPr>
              </w:rPrChange>
            </w:rPr>
          </w:pPr>
          <w:ins w:id="682" w:author="Phuc Pham Thanh" w:date="2024-12-27T21:51:00Z" w16du:dateUtc="2024-12-27T14:51:00Z">
            <w:r w:rsidRPr="00805128">
              <w:rPr>
                <w:rStyle w:val="Hyperlink"/>
                <w:rFonts w:ascii="Times New Roman" w:hAnsi="Times New Roman" w:cs="Times New Roman"/>
                <w:noProof/>
                <w:sz w:val="26"/>
                <w:szCs w:val="26"/>
                <w:rPrChange w:id="68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68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685" w:author="Phuc Pham Thanh" w:date="2024-12-27T21:52:00Z" w16du:dateUtc="2024-12-27T14:52:00Z">
                  <w:rPr>
                    <w:noProof/>
                  </w:rPr>
                </w:rPrChange>
              </w:rPr>
              <w:instrText>HYPERLINK \l "_Toc186228744"</w:instrText>
            </w:r>
            <w:r w:rsidRPr="00805128">
              <w:rPr>
                <w:rStyle w:val="Hyperlink"/>
                <w:rFonts w:ascii="Times New Roman" w:hAnsi="Times New Roman" w:cs="Times New Roman"/>
                <w:noProof/>
                <w:sz w:val="26"/>
                <w:szCs w:val="26"/>
                <w:rPrChange w:id="68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68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68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689" w:author="Phuc Pham Thanh" w:date="2024-12-27T21:52:00Z" w16du:dateUtc="2024-12-27T14:52:00Z">
                  <w:rPr>
                    <w:rStyle w:val="Hyperlink"/>
                    <w:noProof/>
                  </w:rPr>
                </w:rPrChange>
              </w:rPr>
              <w:t>2.3.8. Kết quả demo thuật toán gợi ý</w:t>
            </w:r>
            <w:r w:rsidRPr="00805128">
              <w:rPr>
                <w:rFonts w:ascii="Times New Roman" w:hAnsi="Times New Roman" w:cs="Times New Roman"/>
                <w:noProof/>
                <w:webHidden/>
                <w:sz w:val="26"/>
                <w:szCs w:val="26"/>
                <w:rPrChange w:id="690"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691"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692" w:author="Phuc Pham Thanh" w:date="2024-12-27T21:52:00Z" w16du:dateUtc="2024-12-27T14:52:00Z">
                  <w:rPr>
                    <w:noProof/>
                    <w:webHidden/>
                  </w:rPr>
                </w:rPrChange>
              </w:rPr>
              <w:instrText xml:space="preserve"> PAGEREF _Toc186228744 \h </w:instrText>
            </w:r>
            <w:r w:rsidRPr="00805128">
              <w:rPr>
                <w:rFonts w:ascii="Times New Roman" w:hAnsi="Times New Roman" w:cs="Times New Roman"/>
                <w:noProof/>
                <w:webHidden/>
                <w:sz w:val="26"/>
                <w:szCs w:val="26"/>
                <w:rPrChange w:id="693"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694" w:author="Phuc Pham Thanh" w:date="2024-12-27T21:52:00Z" w16du:dateUtc="2024-12-27T14:52:00Z">
                <w:rPr>
                  <w:noProof/>
                  <w:webHidden/>
                </w:rPr>
              </w:rPrChange>
            </w:rPr>
            <w:fldChar w:fldCharType="separate"/>
          </w:r>
          <w:ins w:id="695" w:author="Phuc Pham Thanh" w:date="2024-12-27T21:51:00Z" w16du:dateUtc="2024-12-27T14:51:00Z">
            <w:r w:rsidRPr="00805128">
              <w:rPr>
                <w:rFonts w:ascii="Times New Roman" w:hAnsi="Times New Roman" w:cs="Times New Roman"/>
                <w:noProof/>
                <w:webHidden/>
                <w:sz w:val="26"/>
                <w:szCs w:val="26"/>
                <w:rPrChange w:id="696" w:author="Phuc Pham Thanh" w:date="2024-12-27T21:52:00Z" w16du:dateUtc="2024-12-27T14:52:00Z">
                  <w:rPr>
                    <w:noProof/>
                    <w:webHidden/>
                  </w:rPr>
                </w:rPrChange>
              </w:rPr>
              <w:t>53</w:t>
            </w:r>
            <w:r w:rsidRPr="00805128">
              <w:rPr>
                <w:rFonts w:ascii="Times New Roman" w:hAnsi="Times New Roman" w:cs="Times New Roman"/>
                <w:noProof/>
                <w:webHidden/>
                <w:sz w:val="26"/>
                <w:szCs w:val="26"/>
                <w:rPrChange w:id="697"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698" w:author="Phuc Pham Thanh" w:date="2024-12-27T21:52:00Z" w16du:dateUtc="2024-12-27T14:52:00Z">
                  <w:rPr>
                    <w:rStyle w:val="Hyperlink"/>
                    <w:noProof/>
                  </w:rPr>
                </w:rPrChange>
              </w:rPr>
              <w:fldChar w:fldCharType="end"/>
            </w:r>
          </w:ins>
        </w:p>
        <w:p w14:paraId="53161F4E" w14:textId="0D1422F3" w:rsidR="00805128" w:rsidRPr="00805128" w:rsidRDefault="00805128">
          <w:pPr>
            <w:pStyle w:val="TOC2"/>
            <w:tabs>
              <w:tab w:val="left" w:pos="880"/>
              <w:tab w:val="right" w:leader="dot" w:pos="9350"/>
            </w:tabs>
            <w:rPr>
              <w:ins w:id="699" w:author="Phuc Pham Thanh" w:date="2024-12-27T21:51:00Z" w16du:dateUtc="2024-12-27T14:51:00Z"/>
              <w:rFonts w:ascii="Times New Roman" w:eastAsiaTheme="minorEastAsia" w:hAnsi="Times New Roman" w:cs="Times New Roman"/>
              <w:noProof/>
              <w:kern w:val="2"/>
              <w:sz w:val="26"/>
              <w:szCs w:val="26"/>
              <w14:ligatures w14:val="standardContextual"/>
              <w:rPrChange w:id="700" w:author="Phuc Pham Thanh" w:date="2024-12-27T21:52:00Z" w16du:dateUtc="2024-12-27T14:52:00Z">
                <w:rPr>
                  <w:ins w:id="701" w:author="Phuc Pham Thanh" w:date="2024-12-27T21:51:00Z" w16du:dateUtc="2024-12-27T14:51:00Z"/>
                  <w:rFonts w:eastAsiaTheme="minorEastAsia"/>
                  <w:noProof/>
                  <w:kern w:val="2"/>
                  <w14:ligatures w14:val="standardContextual"/>
                </w:rPr>
              </w:rPrChange>
            </w:rPr>
          </w:pPr>
          <w:ins w:id="702" w:author="Phuc Pham Thanh" w:date="2024-12-27T21:51:00Z" w16du:dateUtc="2024-12-27T14:51:00Z">
            <w:r w:rsidRPr="00805128">
              <w:rPr>
                <w:rStyle w:val="Hyperlink"/>
                <w:rFonts w:ascii="Times New Roman" w:hAnsi="Times New Roman" w:cs="Times New Roman"/>
                <w:noProof/>
                <w:sz w:val="26"/>
                <w:szCs w:val="26"/>
                <w:rPrChange w:id="703"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04"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05" w:author="Phuc Pham Thanh" w:date="2024-12-27T21:52:00Z" w16du:dateUtc="2024-12-27T14:52:00Z">
                  <w:rPr>
                    <w:noProof/>
                  </w:rPr>
                </w:rPrChange>
              </w:rPr>
              <w:instrText>HYPERLINK \l "_Toc186228745"</w:instrText>
            </w:r>
            <w:r w:rsidRPr="00805128">
              <w:rPr>
                <w:rStyle w:val="Hyperlink"/>
                <w:rFonts w:ascii="Times New Roman" w:hAnsi="Times New Roman" w:cs="Times New Roman"/>
                <w:noProof/>
                <w:sz w:val="26"/>
                <w:szCs w:val="26"/>
                <w:rPrChange w:id="706"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07"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08"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09" w:author="Phuc Pham Thanh" w:date="2024-12-27T21:52:00Z" w16du:dateUtc="2024-12-27T14:52:00Z">
                  <w:rPr>
                    <w:rStyle w:val="Hyperlink"/>
                    <w:rFonts w:cs="Times New Roman"/>
                    <w:noProof/>
                  </w:rPr>
                </w:rPrChange>
              </w:rPr>
              <w:t>2.4.</w:t>
            </w:r>
          </w:ins>
          <w:ins w:id="710" w:author="Phuc Pham Thanh" w:date="2024-12-27T21:52:00Z" w16du:dateUtc="2024-12-27T14:52:00Z">
            <w:r>
              <w:rPr>
                <w:rFonts w:ascii="Times New Roman" w:eastAsiaTheme="minorEastAsia" w:hAnsi="Times New Roman" w:cs="Times New Roman"/>
                <w:noProof/>
                <w:kern w:val="2"/>
                <w:sz w:val="26"/>
                <w:szCs w:val="26"/>
                <w14:ligatures w14:val="standardContextual"/>
              </w:rPr>
              <w:t xml:space="preserve"> </w:t>
            </w:r>
          </w:ins>
          <w:ins w:id="711" w:author="Phuc Pham Thanh" w:date="2024-12-27T21:51:00Z" w16du:dateUtc="2024-12-27T14:51:00Z">
            <w:r w:rsidRPr="00805128">
              <w:rPr>
                <w:rStyle w:val="Hyperlink"/>
                <w:rFonts w:ascii="Times New Roman" w:hAnsi="Times New Roman" w:cs="Times New Roman"/>
                <w:noProof/>
                <w:sz w:val="26"/>
                <w:szCs w:val="26"/>
                <w:rPrChange w:id="712" w:author="Phuc Pham Thanh" w:date="2024-12-27T21:52:00Z" w16du:dateUtc="2024-12-27T14:52:00Z">
                  <w:rPr>
                    <w:rStyle w:val="Hyperlink"/>
                    <w:rFonts w:cs="Times New Roman"/>
                    <w:noProof/>
                  </w:rPr>
                </w:rPrChange>
              </w:rPr>
              <w:t>Tổng kết chương</w:t>
            </w:r>
            <w:r w:rsidRPr="00805128">
              <w:rPr>
                <w:rFonts w:ascii="Times New Roman" w:hAnsi="Times New Roman" w:cs="Times New Roman"/>
                <w:noProof/>
                <w:webHidden/>
                <w:sz w:val="26"/>
                <w:szCs w:val="26"/>
                <w:rPrChange w:id="71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1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15" w:author="Phuc Pham Thanh" w:date="2024-12-27T21:52:00Z" w16du:dateUtc="2024-12-27T14:52:00Z">
                  <w:rPr>
                    <w:noProof/>
                    <w:webHidden/>
                  </w:rPr>
                </w:rPrChange>
              </w:rPr>
              <w:instrText xml:space="preserve"> PAGEREF _Toc186228745 \h </w:instrText>
            </w:r>
            <w:r w:rsidRPr="00805128">
              <w:rPr>
                <w:rFonts w:ascii="Times New Roman" w:hAnsi="Times New Roman" w:cs="Times New Roman"/>
                <w:noProof/>
                <w:webHidden/>
                <w:sz w:val="26"/>
                <w:szCs w:val="26"/>
                <w:rPrChange w:id="71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717" w:author="Phuc Pham Thanh" w:date="2024-12-27T21:52:00Z" w16du:dateUtc="2024-12-27T14:52:00Z">
                <w:rPr>
                  <w:noProof/>
                  <w:webHidden/>
                </w:rPr>
              </w:rPrChange>
            </w:rPr>
            <w:fldChar w:fldCharType="separate"/>
          </w:r>
          <w:ins w:id="718" w:author="Phuc Pham Thanh" w:date="2024-12-27T21:51:00Z" w16du:dateUtc="2024-12-27T14:51:00Z">
            <w:r w:rsidRPr="00805128">
              <w:rPr>
                <w:rFonts w:ascii="Times New Roman" w:hAnsi="Times New Roman" w:cs="Times New Roman"/>
                <w:noProof/>
                <w:webHidden/>
                <w:sz w:val="26"/>
                <w:szCs w:val="26"/>
                <w:rPrChange w:id="719" w:author="Phuc Pham Thanh" w:date="2024-12-27T21:52:00Z" w16du:dateUtc="2024-12-27T14:52:00Z">
                  <w:rPr>
                    <w:noProof/>
                    <w:webHidden/>
                  </w:rPr>
                </w:rPrChange>
              </w:rPr>
              <w:t>55</w:t>
            </w:r>
            <w:r w:rsidRPr="00805128">
              <w:rPr>
                <w:rFonts w:ascii="Times New Roman" w:hAnsi="Times New Roman" w:cs="Times New Roman"/>
                <w:noProof/>
                <w:webHidden/>
                <w:sz w:val="26"/>
                <w:szCs w:val="26"/>
                <w:rPrChange w:id="72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721" w:author="Phuc Pham Thanh" w:date="2024-12-27T21:52:00Z" w16du:dateUtc="2024-12-27T14:52:00Z">
                  <w:rPr>
                    <w:rStyle w:val="Hyperlink"/>
                    <w:noProof/>
                  </w:rPr>
                </w:rPrChange>
              </w:rPr>
              <w:fldChar w:fldCharType="end"/>
            </w:r>
          </w:ins>
        </w:p>
        <w:p w14:paraId="12BBC2C3" w14:textId="54031FC5" w:rsidR="00805128" w:rsidRPr="00805128" w:rsidRDefault="00805128">
          <w:pPr>
            <w:pStyle w:val="TOC1"/>
            <w:tabs>
              <w:tab w:val="right" w:leader="dot" w:pos="9350"/>
            </w:tabs>
            <w:rPr>
              <w:ins w:id="722" w:author="Phuc Pham Thanh" w:date="2024-12-27T21:51:00Z" w16du:dateUtc="2024-12-27T14:51:00Z"/>
              <w:rFonts w:ascii="Times New Roman" w:eastAsiaTheme="minorEastAsia" w:hAnsi="Times New Roman" w:cs="Times New Roman"/>
              <w:noProof/>
              <w:kern w:val="2"/>
              <w:sz w:val="26"/>
              <w:szCs w:val="26"/>
              <w14:ligatures w14:val="standardContextual"/>
              <w:rPrChange w:id="723" w:author="Phuc Pham Thanh" w:date="2024-12-27T21:52:00Z" w16du:dateUtc="2024-12-27T14:52:00Z">
                <w:rPr>
                  <w:ins w:id="724" w:author="Phuc Pham Thanh" w:date="2024-12-27T21:51:00Z" w16du:dateUtc="2024-12-27T14:51:00Z"/>
                  <w:rFonts w:eastAsiaTheme="minorEastAsia"/>
                  <w:noProof/>
                  <w:kern w:val="2"/>
                  <w14:ligatures w14:val="standardContextual"/>
                </w:rPr>
              </w:rPrChange>
            </w:rPr>
          </w:pPr>
          <w:ins w:id="725" w:author="Phuc Pham Thanh" w:date="2024-12-27T21:51:00Z" w16du:dateUtc="2024-12-27T14:51:00Z">
            <w:r w:rsidRPr="00805128">
              <w:rPr>
                <w:rStyle w:val="Hyperlink"/>
                <w:rFonts w:ascii="Times New Roman" w:hAnsi="Times New Roman" w:cs="Times New Roman"/>
                <w:noProof/>
                <w:sz w:val="26"/>
                <w:szCs w:val="26"/>
                <w:rPrChange w:id="72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2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28" w:author="Phuc Pham Thanh" w:date="2024-12-27T21:52:00Z" w16du:dateUtc="2024-12-27T14:52:00Z">
                  <w:rPr>
                    <w:noProof/>
                  </w:rPr>
                </w:rPrChange>
              </w:rPr>
              <w:instrText>HYPERLINK \l "_Toc186228746"</w:instrText>
            </w:r>
            <w:r w:rsidRPr="00805128">
              <w:rPr>
                <w:rStyle w:val="Hyperlink"/>
                <w:rFonts w:ascii="Times New Roman" w:hAnsi="Times New Roman" w:cs="Times New Roman"/>
                <w:noProof/>
                <w:sz w:val="26"/>
                <w:szCs w:val="26"/>
                <w:rPrChange w:id="72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3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3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32" w:author="Phuc Pham Thanh" w:date="2024-12-27T21:52:00Z" w16du:dateUtc="2024-12-27T14:52:00Z">
                  <w:rPr>
                    <w:rStyle w:val="Hyperlink"/>
                    <w:noProof/>
                  </w:rPr>
                </w:rPrChange>
              </w:rPr>
              <w:t>CHƯƠNG 3: TRIỂN KHAI HỆ THỐNG</w:t>
            </w:r>
            <w:r w:rsidRPr="00805128">
              <w:rPr>
                <w:rFonts w:ascii="Times New Roman" w:hAnsi="Times New Roman" w:cs="Times New Roman"/>
                <w:noProof/>
                <w:webHidden/>
                <w:sz w:val="26"/>
                <w:szCs w:val="26"/>
                <w:rPrChange w:id="73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3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35" w:author="Phuc Pham Thanh" w:date="2024-12-27T21:52:00Z" w16du:dateUtc="2024-12-27T14:52:00Z">
                  <w:rPr>
                    <w:noProof/>
                    <w:webHidden/>
                  </w:rPr>
                </w:rPrChange>
              </w:rPr>
              <w:instrText xml:space="preserve"> PAGEREF _Toc186228746 \h </w:instrText>
            </w:r>
            <w:r w:rsidRPr="00805128">
              <w:rPr>
                <w:rFonts w:ascii="Times New Roman" w:hAnsi="Times New Roman" w:cs="Times New Roman"/>
                <w:noProof/>
                <w:webHidden/>
                <w:sz w:val="26"/>
                <w:szCs w:val="26"/>
                <w:rPrChange w:id="73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737" w:author="Phuc Pham Thanh" w:date="2024-12-27T21:52:00Z" w16du:dateUtc="2024-12-27T14:52:00Z">
                <w:rPr>
                  <w:noProof/>
                  <w:webHidden/>
                </w:rPr>
              </w:rPrChange>
            </w:rPr>
            <w:fldChar w:fldCharType="separate"/>
          </w:r>
          <w:ins w:id="738" w:author="Phuc Pham Thanh" w:date="2024-12-27T21:51:00Z" w16du:dateUtc="2024-12-27T14:51:00Z">
            <w:r w:rsidRPr="00805128">
              <w:rPr>
                <w:rFonts w:ascii="Times New Roman" w:hAnsi="Times New Roman" w:cs="Times New Roman"/>
                <w:noProof/>
                <w:webHidden/>
                <w:sz w:val="26"/>
                <w:szCs w:val="26"/>
                <w:rPrChange w:id="739" w:author="Phuc Pham Thanh" w:date="2024-12-27T21:52:00Z" w16du:dateUtc="2024-12-27T14:52:00Z">
                  <w:rPr>
                    <w:noProof/>
                    <w:webHidden/>
                  </w:rPr>
                </w:rPrChange>
              </w:rPr>
              <w:t>57</w:t>
            </w:r>
            <w:r w:rsidRPr="00805128">
              <w:rPr>
                <w:rFonts w:ascii="Times New Roman" w:hAnsi="Times New Roman" w:cs="Times New Roman"/>
                <w:noProof/>
                <w:webHidden/>
                <w:sz w:val="26"/>
                <w:szCs w:val="26"/>
                <w:rPrChange w:id="74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741" w:author="Phuc Pham Thanh" w:date="2024-12-27T21:52:00Z" w16du:dateUtc="2024-12-27T14:52:00Z">
                  <w:rPr>
                    <w:rStyle w:val="Hyperlink"/>
                    <w:noProof/>
                  </w:rPr>
                </w:rPrChange>
              </w:rPr>
              <w:fldChar w:fldCharType="end"/>
            </w:r>
          </w:ins>
        </w:p>
        <w:p w14:paraId="482B7AFF" w14:textId="192BC455" w:rsidR="00805128" w:rsidRPr="00805128" w:rsidRDefault="00805128">
          <w:pPr>
            <w:pStyle w:val="TOC2"/>
            <w:tabs>
              <w:tab w:val="right" w:leader="dot" w:pos="9350"/>
            </w:tabs>
            <w:rPr>
              <w:ins w:id="742" w:author="Phuc Pham Thanh" w:date="2024-12-27T21:51:00Z" w16du:dateUtc="2024-12-27T14:51:00Z"/>
              <w:rFonts w:ascii="Times New Roman" w:eastAsiaTheme="minorEastAsia" w:hAnsi="Times New Roman" w:cs="Times New Roman"/>
              <w:noProof/>
              <w:kern w:val="2"/>
              <w:sz w:val="26"/>
              <w:szCs w:val="26"/>
              <w14:ligatures w14:val="standardContextual"/>
              <w:rPrChange w:id="743" w:author="Phuc Pham Thanh" w:date="2024-12-27T21:52:00Z" w16du:dateUtc="2024-12-27T14:52:00Z">
                <w:rPr>
                  <w:ins w:id="744" w:author="Phuc Pham Thanh" w:date="2024-12-27T21:51:00Z" w16du:dateUtc="2024-12-27T14:51:00Z"/>
                  <w:rFonts w:eastAsiaTheme="minorEastAsia"/>
                  <w:noProof/>
                  <w:kern w:val="2"/>
                  <w14:ligatures w14:val="standardContextual"/>
                </w:rPr>
              </w:rPrChange>
            </w:rPr>
          </w:pPr>
          <w:ins w:id="745" w:author="Phuc Pham Thanh" w:date="2024-12-27T21:51:00Z" w16du:dateUtc="2024-12-27T14:51:00Z">
            <w:r w:rsidRPr="00805128">
              <w:rPr>
                <w:rStyle w:val="Hyperlink"/>
                <w:rFonts w:ascii="Times New Roman" w:hAnsi="Times New Roman" w:cs="Times New Roman"/>
                <w:noProof/>
                <w:sz w:val="26"/>
                <w:szCs w:val="26"/>
                <w:rPrChange w:id="74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4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48" w:author="Phuc Pham Thanh" w:date="2024-12-27T21:52:00Z" w16du:dateUtc="2024-12-27T14:52:00Z">
                  <w:rPr>
                    <w:noProof/>
                  </w:rPr>
                </w:rPrChange>
              </w:rPr>
              <w:instrText>HYPERLINK \l "_Toc186228747"</w:instrText>
            </w:r>
            <w:r w:rsidRPr="00805128">
              <w:rPr>
                <w:rStyle w:val="Hyperlink"/>
                <w:rFonts w:ascii="Times New Roman" w:hAnsi="Times New Roman" w:cs="Times New Roman"/>
                <w:noProof/>
                <w:sz w:val="26"/>
                <w:szCs w:val="26"/>
                <w:rPrChange w:id="74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5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5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52" w:author="Phuc Pham Thanh" w:date="2024-12-27T21:52:00Z" w16du:dateUtc="2024-12-27T14:52:00Z">
                  <w:rPr>
                    <w:rStyle w:val="Hyperlink"/>
                    <w:rFonts w:cs="Times New Roman"/>
                    <w:noProof/>
                  </w:rPr>
                </w:rPrChange>
              </w:rPr>
              <w:t>3.1. Yêu cầu hệ thống</w:t>
            </w:r>
            <w:r w:rsidRPr="00805128">
              <w:rPr>
                <w:rFonts w:ascii="Times New Roman" w:hAnsi="Times New Roman" w:cs="Times New Roman"/>
                <w:noProof/>
                <w:webHidden/>
                <w:sz w:val="26"/>
                <w:szCs w:val="26"/>
                <w:rPrChange w:id="75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5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55" w:author="Phuc Pham Thanh" w:date="2024-12-27T21:52:00Z" w16du:dateUtc="2024-12-27T14:52:00Z">
                  <w:rPr>
                    <w:noProof/>
                    <w:webHidden/>
                  </w:rPr>
                </w:rPrChange>
              </w:rPr>
              <w:instrText xml:space="preserve"> PAGEREF _Toc186228747 \h </w:instrText>
            </w:r>
            <w:r w:rsidRPr="00805128">
              <w:rPr>
                <w:rFonts w:ascii="Times New Roman" w:hAnsi="Times New Roman" w:cs="Times New Roman"/>
                <w:noProof/>
                <w:webHidden/>
                <w:sz w:val="26"/>
                <w:szCs w:val="26"/>
                <w:rPrChange w:id="75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757" w:author="Phuc Pham Thanh" w:date="2024-12-27T21:52:00Z" w16du:dateUtc="2024-12-27T14:52:00Z">
                <w:rPr>
                  <w:noProof/>
                  <w:webHidden/>
                </w:rPr>
              </w:rPrChange>
            </w:rPr>
            <w:fldChar w:fldCharType="separate"/>
          </w:r>
          <w:ins w:id="758" w:author="Phuc Pham Thanh" w:date="2024-12-27T21:51:00Z" w16du:dateUtc="2024-12-27T14:51:00Z">
            <w:r w:rsidRPr="00805128">
              <w:rPr>
                <w:rFonts w:ascii="Times New Roman" w:hAnsi="Times New Roman" w:cs="Times New Roman"/>
                <w:noProof/>
                <w:webHidden/>
                <w:sz w:val="26"/>
                <w:szCs w:val="26"/>
                <w:rPrChange w:id="759" w:author="Phuc Pham Thanh" w:date="2024-12-27T21:52:00Z" w16du:dateUtc="2024-12-27T14:52:00Z">
                  <w:rPr>
                    <w:noProof/>
                    <w:webHidden/>
                  </w:rPr>
                </w:rPrChange>
              </w:rPr>
              <w:t>57</w:t>
            </w:r>
            <w:r w:rsidRPr="00805128">
              <w:rPr>
                <w:rFonts w:ascii="Times New Roman" w:hAnsi="Times New Roman" w:cs="Times New Roman"/>
                <w:noProof/>
                <w:webHidden/>
                <w:sz w:val="26"/>
                <w:szCs w:val="26"/>
                <w:rPrChange w:id="76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761" w:author="Phuc Pham Thanh" w:date="2024-12-27T21:52:00Z" w16du:dateUtc="2024-12-27T14:52:00Z">
                  <w:rPr>
                    <w:rStyle w:val="Hyperlink"/>
                    <w:noProof/>
                  </w:rPr>
                </w:rPrChange>
              </w:rPr>
              <w:fldChar w:fldCharType="end"/>
            </w:r>
          </w:ins>
        </w:p>
        <w:p w14:paraId="471A5F67" w14:textId="1D016468" w:rsidR="00805128" w:rsidRPr="00805128" w:rsidRDefault="00805128">
          <w:pPr>
            <w:pStyle w:val="TOC2"/>
            <w:tabs>
              <w:tab w:val="right" w:leader="dot" w:pos="9350"/>
            </w:tabs>
            <w:rPr>
              <w:ins w:id="762" w:author="Phuc Pham Thanh" w:date="2024-12-27T21:51:00Z" w16du:dateUtc="2024-12-27T14:51:00Z"/>
              <w:rFonts w:ascii="Times New Roman" w:eastAsiaTheme="minorEastAsia" w:hAnsi="Times New Roman" w:cs="Times New Roman"/>
              <w:noProof/>
              <w:kern w:val="2"/>
              <w:sz w:val="26"/>
              <w:szCs w:val="26"/>
              <w14:ligatures w14:val="standardContextual"/>
              <w:rPrChange w:id="763" w:author="Phuc Pham Thanh" w:date="2024-12-27T21:52:00Z" w16du:dateUtc="2024-12-27T14:52:00Z">
                <w:rPr>
                  <w:ins w:id="764" w:author="Phuc Pham Thanh" w:date="2024-12-27T21:51:00Z" w16du:dateUtc="2024-12-27T14:51:00Z"/>
                  <w:rFonts w:eastAsiaTheme="minorEastAsia"/>
                  <w:noProof/>
                  <w:kern w:val="2"/>
                  <w14:ligatures w14:val="standardContextual"/>
                </w:rPr>
              </w:rPrChange>
            </w:rPr>
          </w:pPr>
          <w:ins w:id="765" w:author="Phuc Pham Thanh" w:date="2024-12-27T21:51:00Z" w16du:dateUtc="2024-12-27T14:51:00Z">
            <w:r w:rsidRPr="00805128">
              <w:rPr>
                <w:rStyle w:val="Hyperlink"/>
                <w:rFonts w:ascii="Times New Roman" w:hAnsi="Times New Roman" w:cs="Times New Roman"/>
                <w:noProof/>
                <w:sz w:val="26"/>
                <w:szCs w:val="26"/>
                <w:rPrChange w:id="76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6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68" w:author="Phuc Pham Thanh" w:date="2024-12-27T21:52:00Z" w16du:dateUtc="2024-12-27T14:52:00Z">
                  <w:rPr>
                    <w:noProof/>
                  </w:rPr>
                </w:rPrChange>
              </w:rPr>
              <w:instrText>HYPERLINK \l "_Toc186228748"</w:instrText>
            </w:r>
            <w:r w:rsidRPr="00805128">
              <w:rPr>
                <w:rStyle w:val="Hyperlink"/>
                <w:rFonts w:ascii="Times New Roman" w:hAnsi="Times New Roman" w:cs="Times New Roman"/>
                <w:noProof/>
                <w:sz w:val="26"/>
                <w:szCs w:val="26"/>
                <w:rPrChange w:id="76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7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7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72" w:author="Phuc Pham Thanh" w:date="2024-12-27T21:52:00Z" w16du:dateUtc="2024-12-27T14:52:00Z">
                  <w:rPr>
                    <w:rStyle w:val="Hyperlink"/>
                    <w:rFonts w:cs="Times New Roman"/>
                    <w:noProof/>
                  </w:rPr>
                </w:rPrChange>
              </w:rPr>
              <w:t>3.2. Cài đặt hệ thống, tích hợp dịch vụ</w:t>
            </w:r>
            <w:r w:rsidRPr="00805128">
              <w:rPr>
                <w:rFonts w:ascii="Times New Roman" w:hAnsi="Times New Roman" w:cs="Times New Roman"/>
                <w:noProof/>
                <w:webHidden/>
                <w:sz w:val="26"/>
                <w:szCs w:val="26"/>
                <w:rPrChange w:id="77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7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75" w:author="Phuc Pham Thanh" w:date="2024-12-27T21:52:00Z" w16du:dateUtc="2024-12-27T14:52:00Z">
                  <w:rPr>
                    <w:noProof/>
                    <w:webHidden/>
                  </w:rPr>
                </w:rPrChange>
              </w:rPr>
              <w:instrText xml:space="preserve"> PAGEREF _Toc186228748 \h </w:instrText>
            </w:r>
            <w:r w:rsidRPr="00805128">
              <w:rPr>
                <w:rFonts w:ascii="Times New Roman" w:hAnsi="Times New Roman" w:cs="Times New Roman"/>
                <w:noProof/>
                <w:webHidden/>
                <w:sz w:val="26"/>
                <w:szCs w:val="26"/>
                <w:rPrChange w:id="77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777" w:author="Phuc Pham Thanh" w:date="2024-12-27T21:52:00Z" w16du:dateUtc="2024-12-27T14:52:00Z">
                <w:rPr>
                  <w:noProof/>
                  <w:webHidden/>
                </w:rPr>
              </w:rPrChange>
            </w:rPr>
            <w:fldChar w:fldCharType="separate"/>
          </w:r>
          <w:ins w:id="778" w:author="Phuc Pham Thanh" w:date="2024-12-27T21:51:00Z" w16du:dateUtc="2024-12-27T14:51:00Z">
            <w:r w:rsidRPr="00805128">
              <w:rPr>
                <w:rFonts w:ascii="Times New Roman" w:hAnsi="Times New Roman" w:cs="Times New Roman"/>
                <w:noProof/>
                <w:webHidden/>
                <w:sz w:val="26"/>
                <w:szCs w:val="26"/>
                <w:rPrChange w:id="779" w:author="Phuc Pham Thanh" w:date="2024-12-27T21:52:00Z" w16du:dateUtc="2024-12-27T14:52:00Z">
                  <w:rPr>
                    <w:noProof/>
                    <w:webHidden/>
                  </w:rPr>
                </w:rPrChange>
              </w:rPr>
              <w:t>57</w:t>
            </w:r>
            <w:r w:rsidRPr="00805128">
              <w:rPr>
                <w:rFonts w:ascii="Times New Roman" w:hAnsi="Times New Roman" w:cs="Times New Roman"/>
                <w:noProof/>
                <w:webHidden/>
                <w:sz w:val="26"/>
                <w:szCs w:val="26"/>
                <w:rPrChange w:id="78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781" w:author="Phuc Pham Thanh" w:date="2024-12-27T21:52:00Z" w16du:dateUtc="2024-12-27T14:52:00Z">
                  <w:rPr>
                    <w:rStyle w:val="Hyperlink"/>
                    <w:noProof/>
                  </w:rPr>
                </w:rPrChange>
              </w:rPr>
              <w:fldChar w:fldCharType="end"/>
            </w:r>
          </w:ins>
        </w:p>
        <w:p w14:paraId="59CAD94B" w14:textId="2DC5B40B" w:rsidR="00805128" w:rsidRPr="00805128" w:rsidRDefault="00805128">
          <w:pPr>
            <w:pStyle w:val="TOC3"/>
            <w:tabs>
              <w:tab w:val="right" w:leader="dot" w:pos="9350"/>
            </w:tabs>
            <w:rPr>
              <w:ins w:id="782" w:author="Phuc Pham Thanh" w:date="2024-12-27T21:51:00Z" w16du:dateUtc="2024-12-27T14:51:00Z"/>
              <w:rFonts w:ascii="Times New Roman" w:eastAsiaTheme="minorEastAsia" w:hAnsi="Times New Roman" w:cs="Times New Roman"/>
              <w:noProof/>
              <w:kern w:val="2"/>
              <w:sz w:val="26"/>
              <w:szCs w:val="26"/>
              <w14:ligatures w14:val="standardContextual"/>
              <w:rPrChange w:id="783" w:author="Phuc Pham Thanh" w:date="2024-12-27T21:52:00Z" w16du:dateUtc="2024-12-27T14:52:00Z">
                <w:rPr>
                  <w:ins w:id="784" w:author="Phuc Pham Thanh" w:date="2024-12-27T21:51:00Z" w16du:dateUtc="2024-12-27T14:51:00Z"/>
                  <w:rFonts w:eastAsiaTheme="minorEastAsia"/>
                  <w:noProof/>
                  <w:kern w:val="2"/>
                  <w14:ligatures w14:val="standardContextual"/>
                </w:rPr>
              </w:rPrChange>
            </w:rPr>
          </w:pPr>
          <w:ins w:id="785" w:author="Phuc Pham Thanh" w:date="2024-12-27T21:51:00Z" w16du:dateUtc="2024-12-27T14:51:00Z">
            <w:r w:rsidRPr="00805128">
              <w:rPr>
                <w:rStyle w:val="Hyperlink"/>
                <w:rFonts w:ascii="Times New Roman" w:hAnsi="Times New Roman" w:cs="Times New Roman"/>
                <w:noProof/>
                <w:sz w:val="26"/>
                <w:szCs w:val="26"/>
                <w:rPrChange w:id="78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78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788" w:author="Phuc Pham Thanh" w:date="2024-12-27T21:52:00Z" w16du:dateUtc="2024-12-27T14:52:00Z">
                  <w:rPr>
                    <w:noProof/>
                  </w:rPr>
                </w:rPrChange>
              </w:rPr>
              <w:instrText>HYPERLINK \l "_Toc186228749"</w:instrText>
            </w:r>
            <w:r w:rsidRPr="00805128">
              <w:rPr>
                <w:rStyle w:val="Hyperlink"/>
                <w:rFonts w:ascii="Times New Roman" w:hAnsi="Times New Roman" w:cs="Times New Roman"/>
                <w:noProof/>
                <w:sz w:val="26"/>
                <w:szCs w:val="26"/>
                <w:rPrChange w:id="78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79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79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792" w:author="Phuc Pham Thanh" w:date="2024-12-27T21:52:00Z" w16du:dateUtc="2024-12-27T14:52:00Z">
                  <w:rPr>
                    <w:rStyle w:val="Hyperlink"/>
                    <w:noProof/>
                  </w:rPr>
                </w:rPrChange>
              </w:rPr>
              <w:t>3.2.1. Cài đặt hệ thống:</w:t>
            </w:r>
            <w:r w:rsidRPr="00805128">
              <w:rPr>
                <w:rFonts w:ascii="Times New Roman" w:hAnsi="Times New Roman" w:cs="Times New Roman"/>
                <w:noProof/>
                <w:webHidden/>
                <w:sz w:val="26"/>
                <w:szCs w:val="26"/>
                <w:rPrChange w:id="79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79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795" w:author="Phuc Pham Thanh" w:date="2024-12-27T21:52:00Z" w16du:dateUtc="2024-12-27T14:52:00Z">
                  <w:rPr>
                    <w:noProof/>
                    <w:webHidden/>
                  </w:rPr>
                </w:rPrChange>
              </w:rPr>
              <w:instrText xml:space="preserve"> PAGEREF _Toc186228749 \h </w:instrText>
            </w:r>
            <w:r w:rsidRPr="00805128">
              <w:rPr>
                <w:rFonts w:ascii="Times New Roman" w:hAnsi="Times New Roman" w:cs="Times New Roman"/>
                <w:noProof/>
                <w:webHidden/>
                <w:sz w:val="26"/>
                <w:szCs w:val="26"/>
                <w:rPrChange w:id="79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797" w:author="Phuc Pham Thanh" w:date="2024-12-27T21:52:00Z" w16du:dateUtc="2024-12-27T14:52:00Z">
                <w:rPr>
                  <w:noProof/>
                  <w:webHidden/>
                </w:rPr>
              </w:rPrChange>
            </w:rPr>
            <w:fldChar w:fldCharType="separate"/>
          </w:r>
          <w:ins w:id="798" w:author="Phuc Pham Thanh" w:date="2024-12-27T21:51:00Z" w16du:dateUtc="2024-12-27T14:51:00Z">
            <w:r w:rsidRPr="00805128">
              <w:rPr>
                <w:rFonts w:ascii="Times New Roman" w:hAnsi="Times New Roman" w:cs="Times New Roman"/>
                <w:noProof/>
                <w:webHidden/>
                <w:sz w:val="26"/>
                <w:szCs w:val="26"/>
                <w:rPrChange w:id="799" w:author="Phuc Pham Thanh" w:date="2024-12-27T21:52:00Z" w16du:dateUtc="2024-12-27T14:52:00Z">
                  <w:rPr>
                    <w:noProof/>
                    <w:webHidden/>
                  </w:rPr>
                </w:rPrChange>
              </w:rPr>
              <w:t>57</w:t>
            </w:r>
            <w:r w:rsidRPr="00805128">
              <w:rPr>
                <w:rFonts w:ascii="Times New Roman" w:hAnsi="Times New Roman" w:cs="Times New Roman"/>
                <w:noProof/>
                <w:webHidden/>
                <w:sz w:val="26"/>
                <w:szCs w:val="26"/>
                <w:rPrChange w:id="80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01" w:author="Phuc Pham Thanh" w:date="2024-12-27T21:52:00Z" w16du:dateUtc="2024-12-27T14:52:00Z">
                  <w:rPr>
                    <w:rStyle w:val="Hyperlink"/>
                    <w:noProof/>
                  </w:rPr>
                </w:rPrChange>
              </w:rPr>
              <w:fldChar w:fldCharType="end"/>
            </w:r>
          </w:ins>
        </w:p>
        <w:p w14:paraId="55FEFB25" w14:textId="7F8D4E8E" w:rsidR="00805128" w:rsidRPr="00805128" w:rsidRDefault="00805128">
          <w:pPr>
            <w:pStyle w:val="TOC3"/>
            <w:tabs>
              <w:tab w:val="right" w:leader="dot" w:pos="9350"/>
            </w:tabs>
            <w:rPr>
              <w:ins w:id="802" w:author="Phuc Pham Thanh" w:date="2024-12-27T21:51:00Z" w16du:dateUtc="2024-12-27T14:51:00Z"/>
              <w:rFonts w:ascii="Times New Roman" w:eastAsiaTheme="minorEastAsia" w:hAnsi="Times New Roman" w:cs="Times New Roman"/>
              <w:noProof/>
              <w:kern w:val="2"/>
              <w:sz w:val="26"/>
              <w:szCs w:val="26"/>
              <w14:ligatures w14:val="standardContextual"/>
              <w:rPrChange w:id="803" w:author="Phuc Pham Thanh" w:date="2024-12-27T21:52:00Z" w16du:dateUtc="2024-12-27T14:52:00Z">
                <w:rPr>
                  <w:ins w:id="804" w:author="Phuc Pham Thanh" w:date="2024-12-27T21:51:00Z" w16du:dateUtc="2024-12-27T14:51:00Z"/>
                  <w:rFonts w:eastAsiaTheme="minorEastAsia"/>
                  <w:noProof/>
                  <w:kern w:val="2"/>
                  <w14:ligatures w14:val="standardContextual"/>
                </w:rPr>
              </w:rPrChange>
            </w:rPr>
          </w:pPr>
          <w:ins w:id="805" w:author="Phuc Pham Thanh" w:date="2024-12-27T21:51:00Z" w16du:dateUtc="2024-12-27T14:51:00Z">
            <w:r w:rsidRPr="00805128">
              <w:rPr>
                <w:rStyle w:val="Hyperlink"/>
                <w:rFonts w:ascii="Times New Roman" w:hAnsi="Times New Roman" w:cs="Times New Roman"/>
                <w:noProof/>
                <w:sz w:val="26"/>
                <w:szCs w:val="26"/>
                <w:rPrChange w:id="80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80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808" w:author="Phuc Pham Thanh" w:date="2024-12-27T21:52:00Z" w16du:dateUtc="2024-12-27T14:52:00Z">
                  <w:rPr>
                    <w:noProof/>
                  </w:rPr>
                </w:rPrChange>
              </w:rPr>
              <w:instrText>HYPERLINK \l "_Toc186228750"</w:instrText>
            </w:r>
            <w:r w:rsidRPr="00805128">
              <w:rPr>
                <w:rStyle w:val="Hyperlink"/>
                <w:rFonts w:ascii="Times New Roman" w:hAnsi="Times New Roman" w:cs="Times New Roman"/>
                <w:noProof/>
                <w:sz w:val="26"/>
                <w:szCs w:val="26"/>
                <w:rPrChange w:id="80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81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81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812" w:author="Phuc Pham Thanh" w:date="2024-12-27T21:52:00Z" w16du:dateUtc="2024-12-27T14:52:00Z">
                  <w:rPr>
                    <w:rStyle w:val="Hyperlink"/>
                    <w:noProof/>
                  </w:rPr>
                </w:rPrChange>
              </w:rPr>
              <w:t>3.2.2. Tích hợp dịch vụ</w:t>
            </w:r>
            <w:r w:rsidRPr="00805128">
              <w:rPr>
                <w:rFonts w:ascii="Times New Roman" w:hAnsi="Times New Roman" w:cs="Times New Roman"/>
                <w:noProof/>
                <w:webHidden/>
                <w:sz w:val="26"/>
                <w:szCs w:val="26"/>
                <w:rPrChange w:id="81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81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815" w:author="Phuc Pham Thanh" w:date="2024-12-27T21:52:00Z" w16du:dateUtc="2024-12-27T14:52:00Z">
                  <w:rPr>
                    <w:noProof/>
                    <w:webHidden/>
                  </w:rPr>
                </w:rPrChange>
              </w:rPr>
              <w:instrText xml:space="preserve"> PAGEREF _Toc186228750 \h </w:instrText>
            </w:r>
            <w:r w:rsidRPr="00805128">
              <w:rPr>
                <w:rFonts w:ascii="Times New Roman" w:hAnsi="Times New Roman" w:cs="Times New Roman"/>
                <w:noProof/>
                <w:webHidden/>
                <w:sz w:val="26"/>
                <w:szCs w:val="26"/>
                <w:rPrChange w:id="81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17" w:author="Phuc Pham Thanh" w:date="2024-12-27T21:52:00Z" w16du:dateUtc="2024-12-27T14:52:00Z">
                <w:rPr>
                  <w:noProof/>
                  <w:webHidden/>
                </w:rPr>
              </w:rPrChange>
            </w:rPr>
            <w:fldChar w:fldCharType="separate"/>
          </w:r>
          <w:ins w:id="818" w:author="Phuc Pham Thanh" w:date="2024-12-27T21:51:00Z" w16du:dateUtc="2024-12-27T14:51:00Z">
            <w:r w:rsidRPr="00805128">
              <w:rPr>
                <w:rFonts w:ascii="Times New Roman" w:hAnsi="Times New Roman" w:cs="Times New Roman"/>
                <w:noProof/>
                <w:webHidden/>
                <w:sz w:val="26"/>
                <w:szCs w:val="26"/>
                <w:rPrChange w:id="819" w:author="Phuc Pham Thanh" w:date="2024-12-27T21:52:00Z" w16du:dateUtc="2024-12-27T14:52:00Z">
                  <w:rPr>
                    <w:noProof/>
                    <w:webHidden/>
                  </w:rPr>
                </w:rPrChange>
              </w:rPr>
              <w:t>58</w:t>
            </w:r>
            <w:r w:rsidRPr="00805128">
              <w:rPr>
                <w:rFonts w:ascii="Times New Roman" w:hAnsi="Times New Roman" w:cs="Times New Roman"/>
                <w:noProof/>
                <w:webHidden/>
                <w:sz w:val="26"/>
                <w:szCs w:val="26"/>
                <w:rPrChange w:id="82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21" w:author="Phuc Pham Thanh" w:date="2024-12-27T21:52:00Z" w16du:dateUtc="2024-12-27T14:52:00Z">
                  <w:rPr>
                    <w:rStyle w:val="Hyperlink"/>
                    <w:noProof/>
                  </w:rPr>
                </w:rPrChange>
              </w:rPr>
              <w:fldChar w:fldCharType="end"/>
            </w:r>
          </w:ins>
        </w:p>
        <w:p w14:paraId="31F59FAC" w14:textId="410E10BA" w:rsidR="00805128" w:rsidRPr="00805128" w:rsidRDefault="00805128">
          <w:pPr>
            <w:pStyle w:val="TOC2"/>
            <w:tabs>
              <w:tab w:val="right" w:leader="dot" w:pos="9350"/>
            </w:tabs>
            <w:rPr>
              <w:ins w:id="822" w:author="Phuc Pham Thanh" w:date="2024-12-27T21:51:00Z" w16du:dateUtc="2024-12-27T14:51:00Z"/>
              <w:rFonts w:ascii="Times New Roman" w:eastAsiaTheme="minorEastAsia" w:hAnsi="Times New Roman" w:cs="Times New Roman"/>
              <w:noProof/>
              <w:kern w:val="2"/>
              <w:sz w:val="26"/>
              <w:szCs w:val="26"/>
              <w14:ligatures w14:val="standardContextual"/>
              <w:rPrChange w:id="823" w:author="Phuc Pham Thanh" w:date="2024-12-27T21:52:00Z" w16du:dateUtc="2024-12-27T14:52:00Z">
                <w:rPr>
                  <w:ins w:id="824" w:author="Phuc Pham Thanh" w:date="2024-12-27T21:51:00Z" w16du:dateUtc="2024-12-27T14:51:00Z"/>
                  <w:rFonts w:eastAsiaTheme="minorEastAsia"/>
                  <w:noProof/>
                  <w:kern w:val="2"/>
                  <w14:ligatures w14:val="standardContextual"/>
                </w:rPr>
              </w:rPrChange>
            </w:rPr>
          </w:pPr>
          <w:ins w:id="825" w:author="Phuc Pham Thanh" w:date="2024-12-27T21:51:00Z" w16du:dateUtc="2024-12-27T14:51:00Z">
            <w:r w:rsidRPr="00805128">
              <w:rPr>
                <w:rStyle w:val="Hyperlink"/>
                <w:rFonts w:ascii="Times New Roman" w:hAnsi="Times New Roman" w:cs="Times New Roman"/>
                <w:noProof/>
                <w:sz w:val="26"/>
                <w:szCs w:val="26"/>
                <w:rPrChange w:id="82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82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828" w:author="Phuc Pham Thanh" w:date="2024-12-27T21:52:00Z" w16du:dateUtc="2024-12-27T14:52:00Z">
                  <w:rPr>
                    <w:noProof/>
                  </w:rPr>
                </w:rPrChange>
              </w:rPr>
              <w:instrText>HYPERLINK \l "_Toc186228751"</w:instrText>
            </w:r>
            <w:r w:rsidRPr="00805128">
              <w:rPr>
                <w:rStyle w:val="Hyperlink"/>
                <w:rFonts w:ascii="Times New Roman" w:hAnsi="Times New Roman" w:cs="Times New Roman"/>
                <w:noProof/>
                <w:sz w:val="26"/>
                <w:szCs w:val="26"/>
                <w:rPrChange w:id="82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83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83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832" w:author="Phuc Pham Thanh" w:date="2024-12-27T21:52:00Z" w16du:dateUtc="2024-12-27T14:52:00Z">
                  <w:rPr>
                    <w:rStyle w:val="Hyperlink"/>
                    <w:rFonts w:cs="Times New Roman"/>
                    <w:noProof/>
                  </w:rPr>
                </w:rPrChange>
              </w:rPr>
              <w:t>3.3. Giao diện website</w:t>
            </w:r>
            <w:r w:rsidRPr="00805128">
              <w:rPr>
                <w:rFonts w:ascii="Times New Roman" w:hAnsi="Times New Roman" w:cs="Times New Roman"/>
                <w:noProof/>
                <w:webHidden/>
                <w:sz w:val="26"/>
                <w:szCs w:val="26"/>
                <w:rPrChange w:id="83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83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835" w:author="Phuc Pham Thanh" w:date="2024-12-27T21:52:00Z" w16du:dateUtc="2024-12-27T14:52:00Z">
                  <w:rPr>
                    <w:noProof/>
                    <w:webHidden/>
                  </w:rPr>
                </w:rPrChange>
              </w:rPr>
              <w:instrText xml:space="preserve"> PAGEREF _Toc186228751 \h </w:instrText>
            </w:r>
            <w:r w:rsidRPr="00805128">
              <w:rPr>
                <w:rFonts w:ascii="Times New Roman" w:hAnsi="Times New Roman" w:cs="Times New Roman"/>
                <w:noProof/>
                <w:webHidden/>
                <w:sz w:val="26"/>
                <w:szCs w:val="26"/>
                <w:rPrChange w:id="83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37" w:author="Phuc Pham Thanh" w:date="2024-12-27T21:52:00Z" w16du:dateUtc="2024-12-27T14:52:00Z">
                <w:rPr>
                  <w:noProof/>
                  <w:webHidden/>
                </w:rPr>
              </w:rPrChange>
            </w:rPr>
            <w:fldChar w:fldCharType="separate"/>
          </w:r>
          <w:ins w:id="838" w:author="Phuc Pham Thanh" w:date="2024-12-27T21:51:00Z" w16du:dateUtc="2024-12-27T14:51:00Z">
            <w:r w:rsidRPr="00805128">
              <w:rPr>
                <w:rFonts w:ascii="Times New Roman" w:hAnsi="Times New Roman" w:cs="Times New Roman"/>
                <w:noProof/>
                <w:webHidden/>
                <w:sz w:val="26"/>
                <w:szCs w:val="26"/>
                <w:rPrChange w:id="839" w:author="Phuc Pham Thanh" w:date="2024-12-27T21:52:00Z" w16du:dateUtc="2024-12-27T14:52:00Z">
                  <w:rPr>
                    <w:noProof/>
                    <w:webHidden/>
                  </w:rPr>
                </w:rPrChange>
              </w:rPr>
              <w:t>61</w:t>
            </w:r>
            <w:r w:rsidRPr="00805128">
              <w:rPr>
                <w:rFonts w:ascii="Times New Roman" w:hAnsi="Times New Roman" w:cs="Times New Roman"/>
                <w:noProof/>
                <w:webHidden/>
                <w:sz w:val="26"/>
                <w:szCs w:val="26"/>
                <w:rPrChange w:id="84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41" w:author="Phuc Pham Thanh" w:date="2024-12-27T21:52:00Z" w16du:dateUtc="2024-12-27T14:52:00Z">
                  <w:rPr>
                    <w:rStyle w:val="Hyperlink"/>
                    <w:noProof/>
                  </w:rPr>
                </w:rPrChange>
              </w:rPr>
              <w:fldChar w:fldCharType="end"/>
            </w:r>
          </w:ins>
        </w:p>
        <w:p w14:paraId="36FB4C2C" w14:textId="60B937AB" w:rsidR="00805128" w:rsidRPr="00805128" w:rsidRDefault="00805128">
          <w:pPr>
            <w:pStyle w:val="TOC2"/>
            <w:tabs>
              <w:tab w:val="right" w:leader="dot" w:pos="9350"/>
            </w:tabs>
            <w:rPr>
              <w:ins w:id="842" w:author="Phuc Pham Thanh" w:date="2024-12-27T21:51:00Z" w16du:dateUtc="2024-12-27T14:51:00Z"/>
              <w:rFonts w:ascii="Times New Roman" w:eastAsiaTheme="minorEastAsia" w:hAnsi="Times New Roman" w:cs="Times New Roman"/>
              <w:noProof/>
              <w:kern w:val="2"/>
              <w:sz w:val="26"/>
              <w:szCs w:val="26"/>
              <w14:ligatures w14:val="standardContextual"/>
              <w:rPrChange w:id="843" w:author="Phuc Pham Thanh" w:date="2024-12-27T21:52:00Z" w16du:dateUtc="2024-12-27T14:52:00Z">
                <w:rPr>
                  <w:ins w:id="844" w:author="Phuc Pham Thanh" w:date="2024-12-27T21:51:00Z" w16du:dateUtc="2024-12-27T14:51:00Z"/>
                  <w:rFonts w:eastAsiaTheme="minorEastAsia"/>
                  <w:noProof/>
                  <w:kern w:val="2"/>
                  <w14:ligatures w14:val="standardContextual"/>
                </w:rPr>
              </w:rPrChange>
            </w:rPr>
          </w:pPr>
          <w:ins w:id="845" w:author="Phuc Pham Thanh" w:date="2024-12-27T21:51:00Z" w16du:dateUtc="2024-12-27T14:51:00Z">
            <w:r w:rsidRPr="00805128">
              <w:rPr>
                <w:rStyle w:val="Hyperlink"/>
                <w:rFonts w:ascii="Times New Roman" w:hAnsi="Times New Roman" w:cs="Times New Roman"/>
                <w:noProof/>
                <w:sz w:val="26"/>
                <w:szCs w:val="26"/>
                <w:rPrChange w:id="84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84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848" w:author="Phuc Pham Thanh" w:date="2024-12-27T21:52:00Z" w16du:dateUtc="2024-12-27T14:52:00Z">
                  <w:rPr>
                    <w:noProof/>
                  </w:rPr>
                </w:rPrChange>
              </w:rPr>
              <w:instrText>HYPERLINK \l "_Toc186228752"</w:instrText>
            </w:r>
            <w:r w:rsidRPr="00805128">
              <w:rPr>
                <w:rStyle w:val="Hyperlink"/>
                <w:rFonts w:ascii="Times New Roman" w:hAnsi="Times New Roman" w:cs="Times New Roman"/>
                <w:noProof/>
                <w:sz w:val="26"/>
                <w:szCs w:val="26"/>
                <w:rPrChange w:id="84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85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85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852" w:author="Phuc Pham Thanh" w:date="2024-12-27T21:52:00Z" w16du:dateUtc="2024-12-27T14:52:00Z">
                  <w:rPr>
                    <w:rStyle w:val="Hyperlink"/>
                    <w:rFonts w:cs="Times New Roman"/>
                    <w:noProof/>
                  </w:rPr>
                </w:rPrChange>
              </w:rPr>
              <w:t>3.4. Tổng kết chương</w:t>
            </w:r>
            <w:r w:rsidRPr="00805128">
              <w:rPr>
                <w:rFonts w:ascii="Times New Roman" w:hAnsi="Times New Roman" w:cs="Times New Roman"/>
                <w:noProof/>
                <w:webHidden/>
                <w:sz w:val="26"/>
                <w:szCs w:val="26"/>
                <w:rPrChange w:id="85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85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855" w:author="Phuc Pham Thanh" w:date="2024-12-27T21:52:00Z" w16du:dateUtc="2024-12-27T14:52:00Z">
                  <w:rPr>
                    <w:noProof/>
                    <w:webHidden/>
                  </w:rPr>
                </w:rPrChange>
              </w:rPr>
              <w:instrText xml:space="preserve"> PAGEREF _Toc186228752 \h </w:instrText>
            </w:r>
            <w:r w:rsidRPr="00805128">
              <w:rPr>
                <w:rFonts w:ascii="Times New Roman" w:hAnsi="Times New Roman" w:cs="Times New Roman"/>
                <w:noProof/>
                <w:webHidden/>
                <w:sz w:val="26"/>
                <w:szCs w:val="26"/>
                <w:rPrChange w:id="85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57" w:author="Phuc Pham Thanh" w:date="2024-12-27T21:52:00Z" w16du:dateUtc="2024-12-27T14:52:00Z">
                <w:rPr>
                  <w:noProof/>
                  <w:webHidden/>
                </w:rPr>
              </w:rPrChange>
            </w:rPr>
            <w:fldChar w:fldCharType="separate"/>
          </w:r>
          <w:ins w:id="858" w:author="Phuc Pham Thanh" w:date="2024-12-27T21:51:00Z" w16du:dateUtc="2024-12-27T14:51:00Z">
            <w:r w:rsidRPr="00805128">
              <w:rPr>
                <w:rFonts w:ascii="Times New Roman" w:hAnsi="Times New Roman" w:cs="Times New Roman"/>
                <w:noProof/>
                <w:webHidden/>
                <w:sz w:val="26"/>
                <w:szCs w:val="26"/>
                <w:rPrChange w:id="859" w:author="Phuc Pham Thanh" w:date="2024-12-27T21:52:00Z" w16du:dateUtc="2024-12-27T14:52:00Z">
                  <w:rPr>
                    <w:noProof/>
                    <w:webHidden/>
                  </w:rPr>
                </w:rPrChange>
              </w:rPr>
              <w:t>66</w:t>
            </w:r>
            <w:r w:rsidRPr="00805128">
              <w:rPr>
                <w:rFonts w:ascii="Times New Roman" w:hAnsi="Times New Roman" w:cs="Times New Roman"/>
                <w:noProof/>
                <w:webHidden/>
                <w:sz w:val="26"/>
                <w:szCs w:val="26"/>
                <w:rPrChange w:id="86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61" w:author="Phuc Pham Thanh" w:date="2024-12-27T21:52:00Z" w16du:dateUtc="2024-12-27T14:52:00Z">
                  <w:rPr>
                    <w:rStyle w:val="Hyperlink"/>
                    <w:noProof/>
                  </w:rPr>
                </w:rPrChange>
              </w:rPr>
              <w:fldChar w:fldCharType="end"/>
            </w:r>
          </w:ins>
        </w:p>
        <w:p w14:paraId="61A600C9" w14:textId="3AD2BEC9" w:rsidR="00805128" w:rsidRPr="00805128" w:rsidRDefault="00805128">
          <w:pPr>
            <w:pStyle w:val="TOC1"/>
            <w:tabs>
              <w:tab w:val="right" w:leader="dot" w:pos="9350"/>
            </w:tabs>
            <w:rPr>
              <w:ins w:id="862" w:author="Phuc Pham Thanh" w:date="2024-12-27T21:51:00Z" w16du:dateUtc="2024-12-27T14:51:00Z"/>
              <w:rFonts w:ascii="Times New Roman" w:eastAsiaTheme="minorEastAsia" w:hAnsi="Times New Roman" w:cs="Times New Roman"/>
              <w:noProof/>
              <w:kern w:val="2"/>
              <w:sz w:val="26"/>
              <w:szCs w:val="26"/>
              <w14:ligatures w14:val="standardContextual"/>
              <w:rPrChange w:id="863" w:author="Phuc Pham Thanh" w:date="2024-12-27T21:52:00Z" w16du:dateUtc="2024-12-27T14:52:00Z">
                <w:rPr>
                  <w:ins w:id="864" w:author="Phuc Pham Thanh" w:date="2024-12-27T21:51:00Z" w16du:dateUtc="2024-12-27T14:51:00Z"/>
                  <w:rFonts w:eastAsiaTheme="minorEastAsia"/>
                  <w:noProof/>
                  <w:kern w:val="2"/>
                  <w14:ligatures w14:val="standardContextual"/>
                </w:rPr>
              </w:rPrChange>
            </w:rPr>
          </w:pPr>
          <w:ins w:id="865" w:author="Phuc Pham Thanh" w:date="2024-12-27T21:51:00Z" w16du:dateUtc="2024-12-27T14:51:00Z">
            <w:r w:rsidRPr="00805128">
              <w:rPr>
                <w:rStyle w:val="Hyperlink"/>
                <w:rFonts w:ascii="Times New Roman" w:hAnsi="Times New Roman" w:cs="Times New Roman"/>
                <w:noProof/>
                <w:sz w:val="26"/>
                <w:szCs w:val="26"/>
                <w:rPrChange w:id="866"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867"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868" w:author="Phuc Pham Thanh" w:date="2024-12-27T21:52:00Z" w16du:dateUtc="2024-12-27T14:52:00Z">
                  <w:rPr>
                    <w:noProof/>
                  </w:rPr>
                </w:rPrChange>
              </w:rPr>
              <w:instrText>HYPERLINK \l "_Toc186228753"</w:instrText>
            </w:r>
            <w:r w:rsidRPr="00805128">
              <w:rPr>
                <w:rStyle w:val="Hyperlink"/>
                <w:rFonts w:ascii="Times New Roman" w:hAnsi="Times New Roman" w:cs="Times New Roman"/>
                <w:noProof/>
                <w:sz w:val="26"/>
                <w:szCs w:val="26"/>
                <w:rPrChange w:id="869"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870"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871"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872" w:author="Phuc Pham Thanh" w:date="2024-12-27T21:52:00Z" w16du:dateUtc="2024-12-27T14:52:00Z">
                  <w:rPr>
                    <w:rStyle w:val="Hyperlink"/>
                    <w:noProof/>
                  </w:rPr>
                </w:rPrChange>
              </w:rPr>
              <w:t>KẾT LUẬN</w:t>
            </w:r>
            <w:r w:rsidRPr="00805128">
              <w:rPr>
                <w:rFonts w:ascii="Times New Roman" w:hAnsi="Times New Roman" w:cs="Times New Roman"/>
                <w:noProof/>
                <w:webHidden/>
                <w:sz w:val="26"/>
                <w:szCs w:val="26"/>
                <w:rPrChange w:id="873"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874"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875" w:author="Phuc Pham Thanh" w:date="2024-12-27T21:52:00Z" w16du:dateUtc="2024-12-27T14:52:00Z">
                  <w:rPr>
                    <w:noProof/>
                    <w:webHidden/>
                  </w:rPr>
                </w:rPrChange>
              </w:rPr>
              <w:instrText xml:space="preserve"> PAGEREF _Toc186228753 \h </w:instrText>
            </w:r>
            <w:r w:rsidRPr="00805128">
              <w:rPr>
                <w:rFonts w:ascii="Times New Roman" w:hAnsi="Times New Roman" w:cs="Times New Roman"/>
                <w:noProof/>
                <w:webHidden/>
                <w:sz w:val="26"/>
                <w:szCs w:val="26"/>
                <w:rPrChange w:id="876"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77" w:author="Phuc Pham Thanh" w:date="2024-12-27T21:52:00Z" w16du:dateUtc="2024-12-27T14:52:00Z">
                <w:rPr>
                  <w:noProof/>
                  <w:webHidden/>
                </w:rPr>
              </w:rPrChange>
            </w:rPr>
            <w:fldChar w:fldCharType="separate"/>
          </w:r>
          <w:ins w:id="878" w:author="Phuc Pham Thanh" w:date="2024-12-27T21:51:00Z" w16du:dateUtc="2024-12-27T14:51:00Z">
            <w:r w:rsidRPr="00805128">
              <w:rPr>
                <w:rFonts w:ascii="Times New Roman" w:hAnsi="Times New Roman" w:cs="Times New Roman"/>
                <w:noProof/>
                <w:webHidden/>
                <w:sz w:val="26"/>
                <w:szCs w:val="26"/>
                <w:rPrChange w:id="879" w:author="Phuc Pham Thanh" w:date="2024-12-27T21:52:00Z" w16du:dateUtc="2024-12-27T14:52:00Z">
                  <w:rPr>
                    <w:noProof/>
                    <w:webHidden/>
                  </w:rPr>
                </w:rPrChange>
              </w:rPr>
              <w:t>67</w:t>
            </w:r>
            <w:r w:rsidRPr="00805128">
              <w:rPr>
                <w:rFonts w:ascii="Times New Roman" w:hAnsi="Times New Roman" w:cs="Times New Roman"/>
                <w:noProof/>
                <w:webHidden/>
                <w:sz w:val="26"/>
                <w:szCs w:val="26"/>
                <w:rPrChange w:id="880"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81" w:author="Phuc Pham Thanh" w:date="2024-12-27T21:52:00Z" w16du:dateUtc="2024-12-27T14:52:00Z">
                  <w:rPr>
                    <w:rStyle w:val="Hyperlink"/>
                    <w:noProof/>
                  </w:rPr>
                </w:rPrChange>
              </w:rPr>
              <w:fldChar w:fldCharType="end"/>
            </w:r>
          </w:ins>
        </w:p>
        <w:p w14:paraId="3878FFD4" w14:textId="17F5584F" w:rsidR="00805128" w:rsidRPr="00805128" w:rsidRDefault="00805128">
          <w:pPr>
            <w:pStyle w:val="TOC1"/>
            <w:tabs>
              <w:tab w:val="right" w:leader="dot" w:pos="9350"/>
            </w:tabs>
            <w:rPr>
              <w:ins w:id="882" w:author="Phuc Pham Thanh" w:date="2024-12-27T21:51:00Z" w16du:dateUtc="2024-12-27T14:51:00Z"/>
              <w:rFonts w:eastAsiaTheme="minorEastAsia"/>
              <w:noProof/>
              <w:kern w:val="2"/>
              <w14:ligatures w14:val="standardContextual"/>
            </w:rPr>
          </w:pPr>
          <w:ins w:id="883" w:author="Phuc Pham Thanh" w:date="2024-12-27T21:51:00Z" w16du:dateUtc="2024-12-27T14:51:00Z">
            <w:r w:rsidRPr="00805128">
              <w:rPr>
                <w:rStyle w:val="Hyperlink"/>
                <w:rFonts w:ascii="Times New Roman" w:hAnsi="Times New Roman" w:cs="Times New Roman"/>
                <w:noProof/>
                <w:sz w:val="26"/>
                <w:szCs w:val="26"/>
                <w:rPrChange w:id="884" w:author="Phuc Pham Thanh" w:date="2024-12-27T21:52:00Z" w16du:dateUtc="2024-12-27T14:52:00Z">
                  <w:rPr>
                    <w:rStyle w:val="Hyperlink"/>
                    <w:noProof/>
                  </w:rPr>
                </w:rPrChange>
              </w:rPr>
              <w:fldChar w:fldCharType="begin"/>
            </w:r>
            <w:r w:rsidRPr="00805128">
              <w:rPr>
                <w:rStyle w:val="Hyperlink"/>
                <w:rFonts w:ascii="Times New Roman" w:hAnsi="Times New Roman" w:cs="Times New Roman"/>
                <w:noProof/>
                <w:sz w:val="26"/>
                <w:szCs w:val="26"/>
                <w:rPrChange w:id="885" w:author="Phuc Pham Thanh" w:date="2024-12-27T21:52:00Z" w16du:dateUtc="2024-12-27T14:52:00Z">
                  <w:rPr>
                    <w:rStyle w:val="Hyperlink"/>
                    <w:noProof/>
                  </w:rPr>
                </w:rPrChange>
              </w:rPr>
              <w:instrText xml:space="preserve"> </w:instrText>
            </w:r>
            <w:r w:rsidRPr="00805128">
              <w:rPr>
                <w:rFonts w:ascii="Times New Roman" w:hAnsi="Times New Roman" w:cs="Times New Roman"/>
                <w:noProof/>
                <w:sz w:val="26"/>
                <w:szCs w:val="26"/>
                <w:rPrChange w:id="886" w:author="Phuc Pham Thanh" w:date="2024-12-27T21:52:00Z" w16du:dateUtc="2024-12-27T14:52:00Z">
                  <w:rPr>
                    <w:noProof/>
                  </w:rPr>
                </w:rPrChange>
              </w:rPr>
              <w:instrText>HYPERLINK \l "_Toc186228754"</w:instrText>
            </w:r>
            <w:r w:rsidRPr="00805128">
              <w:rPr>
                <w:rStyle w:val="Hyperlink"/>
                <w:rFonts w:ascii="Times New Roman" w:hAnsi="Times New Roman" w:cs="Times New Roman"/>
                <w:noProof/>
                <w:sz w:val="26"/>
                <w:szCs w:val="26"/>
                <w:rPrChange w:id="887" w:author="Phuc Pham Thanh" w:date="2024-12-27T21:52:00Z" w16du:dateUtc="2024-12-27T14:52:00Z">
                  <w:rPr>
                    <w:rStyle w:val="Hyperlink"/>
                    <w:noProof/>
                  </w:rPr>
                </w:rPrChange>
              </w:rPr>
              <w:instrText xml:space="preserve"> </w:instrText>
            </w:r>
            <w:r w:rsidRPr="00805128">
              <w:rPr>
                <w:rStyle w:val="Hyperlink"/>
                <w:rFonts w:ascii="Times New Roman" w:hAnsi="Times New Roman" w:cs="Times New Roman"/>
                <w:noProof/>
                <w:sz w:val="26"/>
                <w:szCs w:val="26"/>
                <w:rPrChange w:id="888" w:author="Phuc Pham Thanh" w:date="2024-12-27T21:52:00Z" w16du:dateUtc="2024-12-27T14:52:00Z">
                  <w:rPr>
                    <w:rStyle w:val="Hyperlink"/>
                    <w:noProof/>
                  </w:rPr>
                </w:rPrChange>
              </w:rPr>
            </w:r>
            <w:r w:rsidRPr="00805128">
              <w:rPr>
                <w:rStyle w:val="Hyperlink"/>
                <w:rFonts w:ascii="Times New Roman" w:hAnsi="Times New Roman" w:cs="Times New Roman"/>
                <w:noProof/>
                <w:sz w:val="26"/>
                <w:szCs w:val="26"/>
                <w:rPrChange w:id="889" w:author="Phuc Pham Thanh" w:date="2024-12-27T21:52:00Z" w16du:dateUtc="2024-12-27T14:52:00Z">
                  <w:rPr>
                    <w:rStyle w:val="Hyperlink"/>
                    <w:noProof/>
                  </w:rPr>
                </w:rPrChange>
              </w:rPr>
              <w:fldChar w:fldCharType="separate"/>
            </w:r>
            <w:r w:rsidRPr="00805128">
              <w:rPr>
                <w:rStyle w:val="Hyperlink"/>
                <w:rFonts w:ascii="Times New Roman" w:hAnsi="Times New Roman" w:cs="Times New Roman"/>
                <w:noProof/>
                <w:sz w:val="26"/>
                <w:szCs w:val="26"/>
                <w:rPrChange w:id="890" w:author="Phuc Pham Thanh" w:date="2024-12-27T21:52:00Z" w16du:dateUtc="2024-12-27T14:52:00Z">
                  <w:rPr>
                    <w:rStyle w:val="Hyperlink"/>
                    <w:noProof/>
                  </w:rPr>
                </w:rPrChange>
              </w:rPr>
              <w:t>TÀI LIỆU THAM KHẢO</w:t>
            </w:r>
            <w:r w:rsidRPr="00805128">
              <w:rPr>
                <w:rFonts w:ascii="Times New Roman" w:hAnsi="Times New Roman" w:cs="Times New Roman"/>
                <w:noProof/>
                <w:webHidden/>
                <w:sz w:val="26"/>
                <w:szCs w:val="26"/>
                <w:rPrChange w:id="891" w:author="Phuc Pham Thanh" w:date="2024-12-27T21:52:00Z" w16du:dateUtc="2024-12-27T14:52:00Z">
                  <w:rPr>
                    <w:noProof/>
                    <w:webHidden/>
                  </w:rPr>
                </w:rPrChange>
              </w:rPr>
              <w:tab/>
            </w:r>
            <w:r w:rsidRPr="00805128">
              <w:rPr>
                <w:rFonts w:ascii="Times New Roman" w:hAnsi="Times New Roman" w:cs="Times New Roman"/>
                <w:noProof/>
                <w:webHidden/>
                <w:sz w:val="26"/>
                <w:szCs w:val="26"/>
                <w:rPrChange w:id="892" w:author="Phuc Pham Thanh" w:date="2024-12-27T21:52:00Z" w16du:dateUtc="2024-12-27T14:52:00Z">
                  <w:rPr>
                    <w:noProof/>
                    <w:webHidden/>
                  </w:rPr>
                </w:rPrChange>
              </w:rPr>
              <w:fldChar w:fldCharType="begin"/>
            </w:r>
            <w:r w:rsidRPr="00805128">
              <w:rPr>
                <w:rFonts w:ascii="Times New Roman" w:hAnsi="Times New Roman" w:cs="Times New Roman"/>
                <w:noProof/>
                <w:webHidden/>
                <w:sz w:val="26"/>
                <w:szCs w:val="26"/>
                <w:rPrChange w:id="893" w:author="Phuc Pham Thanh" w:date="2024-12-27T21:52:00Z" w16du:dateUtc="2024-12-27T14:52:00Z">
                  <w:rPr>
                    <w:noProof/>
                    <w:webHidden/>
                  </w:rPr>
                </w:rPrChange>
              </w:rPr>
              <w:instrText xml:space="preserve"> PAGEREF _Toc186228754 \h </w:instrText>
            </w:r>
            <w:r w:rsidRPr="00805128">
              <w:rPr>
                <w:rFonts w:ascii="Times New Roman" w:hAnsi="Times New Roman" w:cs="Times New Roman"/>
                <w:noProof/>
                <w:webHidden/>
                <w:sz w:val="26"/>
                <w:szCs w:val="26"/>
                <w:rPrChange w:id="894" w:author="Phuc Pham Thanh" w:date="2024-12-27T21:52:00Z" w16du:dateUtc="2024-12-27T14:52:00Z">
                  <w:rPr>
                    <w:noProof/>
                    <w:webHidden/>
                  </w:rPr>
                </w:rPrChange>
              </w:rPr>
            </w:r>
          </w:ins>
          <w:r w:rsidRPr="00805128">
            <w:rPr>
              <w:rFonts w:ascii="Times New Roman" w:hAnsi="Times New Roman" w:cs="Times New Roman"/>
              <w:noProof/>
              <w:webHidden/>
              <w:sz w:val="26"/>
              <w:szCs w:val="26"/>
              <w:rPrChange w:id="895" w:author="Phuc Pham Thanh" w:date="2024-12-27T21:52:00Z" w16du:dateUtc="2024-12-27T14:52:00Z">
                <w:rPr>
                  <w:noProof/>
                  <w:webHidden/>
                </w:rPr>
              </w:rPrChange>
            </w:rPr>
            <w:fldChar w:fldCharType="separate"/>
          </w:r>
          <w:ins w:id="896" w:author="Phuc Pham Thanh" w:date="2024-12-27T21:51:00Z" w16du:dateUtc="2024-12-27T14:51:00Z">
            <w:r w:rsidRPr="00805128">
              <w:rPr>
                <w:rFonts w:ascii="Times New Roman" w:hAnsi="Times New Roman" w:cs="Times New Roman"/>
                <w:noProof/>
                <w:webHidden/>
                <w:sz w:val="26"/>
                <w:szCs w:val="26"/>
                <w:rPrChange w:id="897" w:author="Phuc Pham Thanh" w:date="2024-12-27T21:52:00Z" w16du:dateUtc="2024-12-27T14:52:00Z">
                  <w:rPr>
                    <w:noProof/>
                    <w:webHidden/>
                  </w:rPr>
                </w:rPrChange>
              </w:rPr>
              <w:t>68</w:t>
            </w:r>
            <w:r w:rsidRPr="00805128">
              <w:rPr>
                <w:rFonts w:ascii="Times New Roman" w:hAnsi="Times New Roman" w:cs="Times New Roman"/>
                <w:noProof/>
                <w:webHidden/>
                <w:sz w:val="26"/>
                <w:szCs w:val="26"/>
                <w:rPrChange w:id="898" w:author="Phuc Pham Thanh" w:date="2024-12-27T21:52:00Z" w16du:dateUtc="2024-12-27T14:52:00Z">
                  <w:rPr>
                    <w:noProof/>
                    <w:webHidden/>
                  </w:rPr>
                </w:rPrChange>
              </w:rPr>
              <w:fldChar w:fldCharType="end"/>
            </w:r>
            <w:r w:rsidRPr="00805128">
              <w:rPr>
                <w:rStyle w:val="Hyperlink"/>
                <w:rFonts w:ascii="Times New Roman" w:hAnsi="Times New Roman" w:cs="Times New Roman"/>
                <w:noProof/>
                <w:sz w:val="26"/>
                <w:szCs w:val="26"/>
                <w:rPrChange w:id="899" w:author="Phuc Pham Thanh" w:date="2024-12-27T21:52:00Z" w16du:dateUtc="2024-12-27T14:52:00Z">
                  <w:rPr>
                    <w:rStyle w:val="Hyperlink"/>
                    <w:noProof/>
                  </w:rPr>
                </w:rPrChange>
              </w:rPr>
              <w:fldChar w:fldCharType="end"/>
            </w:r>
          </w:ins>
        </w:p>
        <w:p w14:paraId="199B4321" w14:textId="14FB3592" w:rsidR="00C449EE" w:rsidRPr="00805128" w:rsidDel="00805128" w:rsidRDefault="00C449EE">
          <w:pPr>
            <w:pStyle w:val="TOC1"/>
            <w:tabs>
              <w:tab w:val="right" w:leader="dot" w:pos="9350"/>
            </w:tabs>
            <w:rPr>
              <w:del w:id="900"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01" w:author="Phuc Pham Thanh" w:date="2024-12-27T21:51:00Z" w16du:dateUtc="2024-12-27T14:51:00Z">
            <w:r w:rsidRPr="00805128" w:rsidDel="00805128">
              <w:rPr>
                <w:rFonts w:ascii="Times New Roman" w:hAnsi="Times New Roman" w:cs="Times New Roman"/>
                <w:noProof/>
                <w:sz w:val="26"/>
                <w:szCs w:val="26"/>
                <w:rPrChange w:id="902" w:author="Phuc Pham Thanh" w:date="2024-12-27T21:52:00Z" w16du:dateUtc="2024-12-27T14:52:00Z">
                  <w:rPr>
                    <w:rStyle w:val="Hyperlink"/>
                    <w:rFonts w:ascii="Times New Roman" w:hAnsi="Times New Roman" w:cs="Times New Roman"/>
                    <w:noProof/>
                    <w:sz w:val="26"/>
                    <w:szCs w:val="26"/>
                  </w:rPr>
                </w:rPrChange>
              </w:rPr>
              <w:delText>MỤC LỤC</w:delText>
            </w:r>
            <w:r w:rsidRPr="00805128" w:rsidDel="00805128">
              <w:rPr>
                <w:rFonts w:ascii="Times New Roman" w:hAnsi="Times New Roman" w:cs="Times New Roman"/>
                <w:noProof/>
                <w:webHidden/>
                <w:sz w:val="26"/>
                <w:szCs w:val="26"/>
              </w:rPr>
              <w:tab/>
              <w:delText>i</w:delText>
            </w:r>
          </w:del>
        </w:p>
        <w:p w14:paraId="746AFDE3" w14:textId="530EB9F3" w:rsidR="00C449EE" w:rsidRPr="00805128" w:rsidDel="00805128" w:rsidRDefault="00C449EE">
          <w:pPr>
            <w:pStyle w:val="TOC1"/>
            <w:tabs>
              <w:tab w:val="right" w:leader="dot" w:pos="9350"/>
            </w:tabs>
            <w:rPr>
              <w:del w:id="903"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04" w:author="Phuc Pham Thanh" w:date="2024-12-27T21:51:00Z" w16du:dateUtc="2024-12-27T14:51:00Z">
            <w:r w:rsidRPr="00805128" w:rsidDel="00805128">
              <w:rPr>
                <w:rFonts w:ascii="Times New Roman" w:hAnsi="Times New Roman" w:cs="Times New Roman"/>
                <w:noProof/>
                <w:sz w:val="26"/>
                <w:szCs w:val="26"/>
                <w:rPrChange w:id="905" w:author="Phuc Pham Thanh" w:date="2024-12-27T21:52:00Z" w16du:dateUtc="2024-12-27T14:52:00Z">
                  <w:rPr>
                    <w:rStyle w:val="Hyperlink"/>
                    <w:rFonts w:ascii="Times New Roman" w:hAnsi="Times New Roman" w:cs="Times New Roman"/>
                    <w:noProof/>
                    <w:sz w:val="26"/>
                    <w:szCs w:val="26"/>
                  </w:rPr>
                </w:rPrChange>
              </w:rPr>
              <w:delText>DANH MỤC BẢNG</w:delText>
            </w:r>
            <w:r w:rsidRPr="00805128" w:rsidDel="00805128">
              <w:rPr>
                <w:rFonts w:ascii="Times New Roman" w:hAnsi="Times New Roman" w:cs="Times New Roman"/>
                <w:noProof/>
                <w:webHidden/>
                <w:sz w:val="26"/>
                <w:szCs w:val="26"/>
              </w:rPr>
              <w:tab/>
              <w:delText>iii</w:delText>
            </w:r>
          </w:del>
        </w:p>
        <w:p w14:paraId="479AD072" w14:textId="163B31B5" w:rsidR="00C449EE" w:rsidRPr="00805128" w:rsidDel="00805128" w:rsidRDefault="00C449EE">
          <w:pPr>
            <w:pStyle w:val="TOC1"/>
            <w:tabs>
              <w:tab w:val="right" w:leader="dot" w:pos="9350"/>
            </w:tabs>
            <w:rPr>
              <w:del w:id="906"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07" w:author="Phuc Pham Thanh" w:date="2024-12-27T21:51:00Z" w16du:dateUtc="2024-12-27T14:51:00Z">
            <w:r w:rsidRPr="00805128" w:rsidDel="00805128">
              <w:rPr>
                <w:rFonts w:ascii="Times New Roman" w:hAnsi="Times New Roman" w:cs="Times New Roman"/>
                <w:noProof/>
                <w:sz w:val="26"/>
                <w:szCs w:val="26"/>
                <w:rPrChange w:id="908" w:author="Phuc Pham Thanh" w:date="2024-12-27T21:52:00Z" w16du:dateUtc="2024-12-27T14:52:00Z">
                  <w:rPr>
                    <w:rStyle w:val="Hyperlink"/>
                    <w:rFonts w:ascii="Times New Roman" w:hAnsi="Times New Roman" w:cs="Times New Roman"/>
                    <w:noProof/>
                    <w:sz w:val="26"/>
                    <w:szCs w:val="26"/>
                  </w:rPr>
                </w:rPrChange>
              </w:rPr>
              <w:delText>DANH MỤC HÌNH ẢNH</w:delText>
            </w:r>
            <w:r w:rsidRPr="00805128" w:rsidDel="00805128">
              <w:rPr>
                <w:rFonts w:ascii="Times New Roman" w:hAnsi="Times New Roman" w:cs="Times New Roman"/>
                <w:noProof/>
                <w:webHidden/>
                <w:sz w:val="26"/>
                <w:szCs w:val="26"/>
              </w:rPr>
              <w:tab/>
              <w:delText>iv</w:delText>
            </w:r>
          </w:del>
        </w:p>
        <w:p w14:paraId="193B7D4F" w14:textId="29EAAB3C" w:rsidR="00C449EE" w:rsidRPr="00805128" w:rsidDel="00805128" w:rsidRDefault="00C449EE">
          <w:pPr>
            <w:pStyle w:val="TOC1"/>
            <w:tabs>
              <w:tab w:val="right" w:leader="dot" w:pos="9350"/>
            </w:tabs>
            <w:rPr>
              <w:del w:id="90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10" w:author="Phuc Pham Thanh" w:date="2024-12-27T21:51:00Z" w16du:dateUtc="2024-12-27T14:51:00Z">
            <w:r w:rsidRPr="00805128" w:rsidDel="00805128">
              <w:rPr>
                <w:rFonts w:ascii="Times New Roman" w:hAnsi="Times New Roman" w:cs="Times New Roman"/>
                <w:noProof/>
                <w:sz w:val="26"/>
                <w:szCs w:val="26"/>
                <w:rPrChange w:id="911" w:author="Phuc Pham Thanh" w:date="2024-12-27T21:52:00Z" w16du:dateUtc="2024-12-27T14:52:00Z">
                  <w:rPr>
                    <w:rStyle w:val="Hyperlink"/>
                    <w:rFonts w:ascii="Times New Roman" w:hAnsi="Times New Roman" w:cs="Times New Roman"/>
                    <w:noProof/>
                    <w:sz w:val="26"/>
                    <w:szCs w:val="26"/>
                  </w:rPr>
                </w:rPrChange>
              </w:rPr>
              <w:delText>DANH MỤC THUẬT NGỮ VÀ CÁC TỪ VIẾT TẮT</w:delText>
            </w:r>
            <w:r w:rsidRPr="00805128" w:rsidDel="00805128">
              <w:rPr>
                <w:rFonts w:ascii="Times New Roman" w:hAnsi="Times New Roman" w:cs="Times New Roman"/>
                <w:noProof/>
                <w:webHidden/>
                <w:sz w:val="26"/>
                <w:szCs w:val="26"/>
              </w:rPr>
              <w:tab/>
              <w:delText>vi</w:delText>
            </w:r>
          </w:del>
        </w:p>
        <w:p w14:paraId="1A42F5A6" w14:textId="7A863230" w:rsidR="00C449EE" w:rsidRPr="00805128" w:rsidDel="00805128" w:rsidRDefault="00C449EE">
          <w:pPr>
            <w:pStyle w:val="TOC1"/>
            <w:tabs>
              <w:tab w:val="right" w:leader="dot" w:pos="9350"/>
            </w:tabs>
            <w:rPr>
              <w:del w:id="912"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13" w:author="Phuc Pham Thanh" w:date="2024-12-27T21:51:00Z" w16du:dateUtc="2024-12-27T14:51:00Z">
            <w:r w:rsidRPr="00805128" w:rsidDel="00805128">
              <w:rPr>
                <w:rFonts w:ascii="Times New Roman" w:hAnsi="Times New Roman" w:cs="Times New Roman"/>
                <w:noProof/>
                <w:sz w:val="26"/>
                <w:szCs w:val="26"/>
                <w:rPrChange w:id="914" w:author="Phuc Pham Thanh" w:date="2024-12-27T21:52:00Z" w16du:dateUtc="2024-12-27T14:52:00Z">
                  <w:rPr>
                    <w:rStyle w:val="Hyperlink"/>
                    <w:rFonts w:ascii="Times New Roman" w:hAnsi="Times New Roman" w:cs="Times New Roman"/>
                    <w:noProof/>
                    <w:sz w:val="26"/>
                    <w:szCs w:val="26"/>
                  </w:rPr>
                </w:rPrChange>
              </w:rPr>
              <w:delText>LỜI MỞ ĐẦU</w:delText>
            </w:r>
            <w:r w:rsidRPr="00805128" w:rsidDel="00805128">
              <w:rPr>
                <w:rFonts w:ascii="Times New Roman" w:hAnsi="Times New Roman" w:cs="Times New Roman"/>
                <w:noProof/>
                <w:webHidden/>
                <w:sz w:val="26"/>
                <w:szCs w:val="26"/>
              </w:rPr>
              <w:tab/>
              <w:delText>vii</w:delText>
            </w:r>
          </w:del>
        </w:p>
        <w:p w14:paraId="15D6B2C1" w14:textId="0029DECB" w:rsidR="00C449EE" w:rsidRPr="00805128" w:rsidDel="00805128" w:rsidRDefault="00C449EE">
          <w:pPr>
            <w:pStyle w:val="TOC1"/>
            <w:tabs>
              <w:tab w:val="right" w:leader="dot" w:pos="9350"/>
            </w:tabs>
            <w:rPr>
              <w:del w:id="915"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16" w:author="Phuc Pham Thanh" w:date="2024-12-27T21:51:00Z" w16du:dateUtc="2024-12-27T14:51:00Z">
            <w:r w:rsidRPr="00805128" w:rsidDel="00805128">
              <w:rPr>
                <w:rFonts w:ascii="Times New Roman" w:eastAsia="Times New Roman" w:hAnsi="Times New Roman" w:cs="Times New Roman"/>
                <w:noProof/>
                <w:sz w:val="26"/>
                <w:szCs w:val="26"/>
                <w:rPrChange w:id="917" w:author="Phuc Pham Thanh" w:date="2024-12-27T21:52:00Z" w16du:dateUtc="2024-12-27T14:52:00Z">
                  <w:rPr>
                    <w:rStyle w:val="Hyperlink"/>
                    <w:rFonts w:ascii="Times New Roman" w:eastAsia="Times New Roman" w:hAnsi="Times New Roman" w:cs="Times New Roman"/>
                    <w:noProof/>
                    <w:sz w:val="26"/>
                    <w:szCs w:val="26"/>
                  </w:rPr>
                </w:rPrChange>
              </w:rPr>
              <w:delText xml:space="preserve">CHƯƠNG 1: </w:delText>
            </w:r>
            <w:r w:rsidRPr="00805128" w:rsidDel="00805128">
              <w:rPr>
                <w:rFonts w:ascii="Times New Roman" w:hAnsi="Times New Roman" w:cs="Times New Roman"/>
                <w:noProof/>
                <w:sz w:val="26"/>
                <w:szCs w:val="26"/>
                <w:rPrChange w:id="918" w:author="Phuc Pham Thanh" w:date="2024-12-27T21:52:00Z" w16du:dateUtc="2024-12-27T14:52:00Z">
                  <w:rPr>
                    <w:rStyle w:val="Hyperlink"/>
                    <w:rFonts w:ascii="Times New Roman" w:hAnsi="Times New Roman" w:cs="Times New Roman"/>
                    <w:noProof/>
                    <w:sz w:val="26"/>
                    <w:szCs w:val="26"/>
                  </w:rPr>
                </w:rPrChange>
              </w:rPr>
              <w:delText>ĐẶT VẤN ĐỀ</w:delText>
            </w:r>
            <w:r w:rsidRPr="00805128" w:rsidDel="00805128">
              <w:rPr>
                <w:rFonts w:ascii="Times New Roman" w:hAnsi="Times New Roman" w:cs="Times New Roman"/>
                <w:noProof/>
                <w:webHidden/>
                <w:sz w:val="26"/>
                <w:szCs w:val="26"/>
              </w:rPr>
              <w:tab/>
              <w:delText>1</w:delText>
            </w:r>
          </w:del>
        </w:p>
        <w:p w14:paraId="68945A98" w14:textId="72478C11" w:rsidR="00C449EE" w:rsidRPr="00805128" w:rsidDel="00805128" w:rsidRDefault="00C449EE">
          <w:pPr>
            <w:pStyle w:val="TOC2"/>
            <w:tabs>
              <w:tab w:val="right" w:leader="dot" w:pos="9350"/>
            </w:tabs>
            <w:rPr>
              <w:del w:id="91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20" w:author="Phuc Pham Thanh" w:date="2024-12-27T21:51:00Z" w16du:dateUtc="2024-12-27T14:51:00Z">
            <w:r w:rsidRPr="00805128" w:rsidDel="00805128">
              <w:rPr>
                <w:rFonts w:ascii="Times New Roman" w:hAnsi="Times New Roman" w:cs="Times New Roman"/>
                <w:noProof/>
                <w:sz w:val="26"/>
                <w:szCs w:val="26"/>
                <w:rPrChange w:id="921" w:author="Phuc Pham Thanh" w:date="2024-12-27T21:52:00Z" w16du:dateUtc="2024-12-27T14:52:00Z">
                  <w:rPr>
                    <w:rStyle w:val="Hyperlink"/>
                    <w:rFonts w:ascii="Times New Roman" w:hAnsi="Times New Roman" w:cs="Times New Roman"/>
                    <w:noProof/>
                    <w:sz w:val="26"/>
                    <w:szCs w:val="26"/>
                  </w:rPr>
                </w:rPrChange>
              </w:rPr>
              <w:delText>1.1. Giới thiệu đề tài</w:delText>
            </w:r>
            <w:r w:rsidRPr="00805128" w:rsidDel="00805128">
              <w:rPr>
                <w:rFonts w:ascii="Times New Roman" w:hAnsi="Times New Roman" w:cs="Times New Roman"/>
                <w:noProof/>
                <w:webHidden/>
                <w:sz w:val="26"/>
                <w:szCs w:val="26"/>
              </w:rPr>
              <w:tab/>
              <w:delText>1</w:delText>
            </w:r>
          </w:del>
        </w:p>
        <w:p w14:paraId="1E647A2C" w14:textId="79CC7319" w:rsidR="00C449EE" w:rsidRPr="00805128" w:rsidDel="00805128" w:rsidRDefault="00C449EE">
          <w:pPr>
            <w:pStyle w:val="TOC2"/>
            <w:tabs>
              <w:tab w:val="right" w:leader="dot" w:pos="9350"/>
            </w:tabs>
            <w:rPr>
              <w:del w:id="922"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23" w:author="Phuc Pham Thanh" w:date="2024-12-27T21:51:00Z" w16du:dateUtc="2024-12-27T14:51:00Z">
            <w:r w:rsidRPr="00805128" w:rsidDel="00805128">
              <w:rPr>
                <w:rFonts w:ascii="Times New Roman" w:hAnsi="Times New Roman" w:cs="Times New Roman"/>
                <w:noProof/>
                <w:sz w:val="26"/>
                <w:szCs w:val="26"/>
                <w:rPrChange w:id="924" w:author="Phuc Pham Thanh" w:date="2024-12-27T21:52:00Z" w16du:dateUtc="2024-12-27T14:52:00Z">
                  <w:rPr>
                    <w:rStyle w:val="Hyperlink"/>
                    <w:rFonts w:ascii="Times New Roman" w:hAnsi="Times New Roman" w:cs="Times New Roman"/>
                    <w:noProof/>
                    <w:sz w:val="26"/>
                    <w:szCs w:val="26"/>
                  </w:rPr>
                </w:rPrChange>
              </w:rPr>
              <w:delText>1.2. Mô tả bài toán</w:delText>
            </w:r>
            <w:r w:rsidRPr="00805128" w:rsidDel="00805128">
              <w:rPr>
                <w:rFonts w:ascii="Times New Roman" w:hAnsi="Times New Roman" w:cs="Times New Roman"/>
                <w:noProof/>
                <w:webHidden/>
                <w:sz w:val="26"/>
                <w:szCs w:val="26"/>
              </w:rPr>
              <w:tab/>
              <w:delText>2</w:delText>
            </w:r>
          </w:del>
        </w:p>
        <w:p w14:paraId="0FAFB49E" w14:textId="374434DD" w:rsidR="00C449EE" w:rsidRPr="00805128" w:rsidDel="00805128" w:rsidRDefault="00C449EE">
          <w:pPr>
            <w:pStyle w:val="TOC2"/>
            <w:tabs>
              <w:tab w:val="right" w:leader="dot" w:pos="9350"/>
            </w:tabs>
            <w:rPr>
              <w:del w:id="925"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26" w:author="Phuc Pham Thanh" w:date="2024-12-27T21:51:00Z" w16du:dateUtc="2024-12-27T14:51:00Z">
            <w:r w:rsidRPr="00805128" w:rsidDel="00805128">
              <w:rPr>
                <w:rFonts w:ascii="Times New Roman" w:hAnsi="Times New Roman" w:cs="Times New Roman"/>
                <w:noProof/>
                <w:sz w:val="26"/>
                <w:szCs w:val="26"/>
                <w:rPrChange w:id="927" w:author="Phuc Pham Thanh" w:date="2024-12-27T21:52:00Z" w16du:dateUtc="2024-12-27T14:52:00Z">
                  <w:rPr>
                    <w:rStyle w:val="Hyperlink"/>
                    <w:rFonts w:ascii="Times New Roman" w:hAnsi="Times New Roman" w:cs="Times New Roman"/>
                    <w:noProof/>
                    <w:sz w:val="26"/>
                    <w:szCs w:val="26"/>
                  </w:rPr>
                </w:rPrChange>
              </w:rPr>
              <w:delText>1.3. Giải quyết bài toán</w:delText>
            </w:r>
            <w:r w:rsidRPr="00805128" w:rsidDel="00805128">
              <w:rPr>
                <w:rFonts w:ascii="Times New Roman" w:hAnsi="Times New Roman" w:cs="Times New Roman"/>
                <w:noProof/>
                <w:webHidden/>
                <w:sz w:val="26"/>
                <w:szCs w:val="26"/>
              </w:rPr>
              <w:tab/>
              <w:delText>2</w:delText>
            </w:r>
          </w:del>
        </w:p>
        <w:p w14:paraId="62B0C193" w14:textId="05955855" w:rsidR="00C449EE" w:rsidRPr="00805128" w:rsidDel="00805128" w:rsidRDefault="00C449EE">
          <w:pPr>
            <w:pStyle w:val="TOC2"/>
            <w:tabs>
              <w:tab w:val="right" w:leader="dot" w:pos="9350"/>
            </w:tabs>
            <w:rPr>
              <w:del w:id="928"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29" w:author="Phuc Pham Thanh" w:date="2024-12-27T21:51:00Z" w16du:dateUtc="2024-12-27T14:51:00Z">
            <w:r w:rsidRPr="00805128" w:rsidDel="00805128">
              <w:rPr>
                <w:rFonts w:ascii="Times New Roman" w:hAnsi="Times New Roman" w:cs="Times New Roman"/>
                <w:noProof/>
                <w:sz w:val="26"/>
                <w:szCs w:val="26"/>
                <w:rPrChange w:id="930" w:author="Phuc Pham Thanh" w:date="2024-12-27T21:52:00Z" w16du:dateUtc="2024-12-27T14:52:00Z">
                  <w:rPr>
                    <w:rStyle w:val="Hyperlink"/>
                    <w:rFonts w:ascii="Times New Roman" w:hAnsi="Times New Roman" w:cs="Times New Roman"/>
                    <w:noProof/>
                    <w:sz w:val="26"/>
                    <w:szCs w:val="26"/>
                  </w:rPr>
                </w:rPrChange>
              </w:rPr>
              <w:delText>1.4 Phương pháp phát triển phần mềm</w:delText>
            </w:r>
            <w:r w:rsidRPr="00805128" w:rsidDel="00805128">
              <w:rPr>
                <w:rFonts w:ascii="Times New Roman" w:hAnsi="Times New Roman" w:cs="Times New Roman"/>
                <w:noProof/>
                <w:webHidden/>
                <w:sz w:val="26"/>
                <w:szCs w:val="26"/>
              </w:rPr>
              <w:tab/>
              <w:delText>3</w:delText>
            </w:r>
          </w:del>
        </w:p>
        <w:p w14:paraId="31FF1CBD" w14:textId="4F2A35FE" w:rsidR="00C449EE" w:rsidRPr="00805128" w:rsidDel="00805128" w:rsidRDefault="00C449EE">
          <w:pPr>
            <w:pStyle w:val="TOC2"/>
            <w:tabs>
              <w:tab w:val="right" w:leader="dot" w:pos="9350"/>
            </w:tabs>
            <w:rPr>
              <w:del w:id="931"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32" w:author="Phuc Pham Thanh" w:date="2024-12-27T21:51:00Z" w16du:dateUtc="2024-12-27T14:51:00Z">
            <w:r w:rsidRPr="00805128" w:rsidDel="00805128">
              <w:rPr>
                <w:rFonts w:ascii="Times New Roman" w:hAnsi="Times New Roman" w:cs="Times New Roman"/>
                <w:noProof/>
                <w:sz w:val="26"/>
                <w:szCs w:val="26"/>
                <w:rPrChange w:id="933" w:author="Phuc Pham Thanh" w:date="2024-12-27T21:52:00Z" w16du:dateUtc="2024-12-27T14:52:00Z">
                  <w:rPr>
                    <w:rStyle w:val="Hyperlink"/>
                    <w:rFonts w:ascii="Times New Roman" w:hAnsi="Times New Roman" w:cs="Times New Roman"/>
                    <w:noProof/>
                    <w:sz w:val="26"/>
                    <w:szCs w:val="26"/>
                  </w:rPr>
                </w:rPrChange>
              </w:rPr>
              <w:delText>1.5 Công nghệ sử dụng</w:delText>
            </w:r>
            <w:r w:rsidRPr="00805128" w:rsidDel="00805128">
              <w:rPr>
                <w:rFonts w:ascii="Times New Roman" w:hAnsi="Times New Roman" w:cs="Times New Roman"/>
                <w:noProof/>
                <w:webHidden/>
                <w:sz w:val="26"/>
                <w:szCs w:val="26"/>
              </w:rPr>
              <w:tab/>
              <w:delText>5</w:delText>
            </w:r>
          </w:del>
        </w:p>
        <w:p w14:paraId="22FE4D90" w14:textId="1FD79BF9" w:rsidR="00C449EE" w:rsidRPr="00805128" w:rsidDel="00805128" w:rsidRDefault="00C449EE">
          <w:pPr>
            <w:pStyle w:val="TOC3"/>
            <w:tabs>
              <w:tab w:val="right" w:leader="dot" w:pos="9350"/>
            </w:tabs>
            <w:rPr>
              <w:del w:id="934"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35" w:author="Phuc Pham Thanh" w:date="2024-12-27T21:51:00Z" w16du:dateUtc="2024-12-27T14:51:00Z">
            <w:r w:rsidRPr="00805128" w:rsidDel="00805128">
              <w:rPr>
                <w:rFonts w:ascii="Times New Roman" w:eastAsia="Times New Roman" w:hAnsi="Times New Roman" w:cs="Times New Roman"/>
                <w:noProof/>
                <w:sz w:val="26"/>
                <w:szCs w:val="26"/>
                <w:rPrChange w:id="936" w:author="Phuc Pham Thanh" w:date="2024-12-27T21:52:00Z" w16du:dateUtc="2024-12-27T14:52:00Z">
                  <w:rPr>
                    <w:rStyle w:val="Hyperlink"/>
                    <w:rFonts w:ascii="Times New Roman" w:eastAsia="Times New Roman" w:hAnsi="Times New Roman" w:cs="Times New Roman"/>
                    <w:noProof/>
                    <w:sz w:val="26"/>
                    <w:szCs w:val="26"/>
                  </w:rPr>
                </w:rPrChange>
              </w:rPr>
              <w:delText>1.5.1. ReactJs</w:delText>
            </w:r>
            <w:r w:rsidRPr="00805128" w:rsidDel="00805128">
              <w:rPr>
                <w:rFonts w:ascii="Times New Roman" w:hAnsi="Times New Roman" w:cs="Times New Roman"/>
                <w:noProof/>
                <w:webHidden/>
                <w:sz w:val="26"/>
                <w:szCs w:val="26"/>
              </w:rPr>
              <w:tab/>
              <w:delText>5</w:delText>
            </w:r>
          </w:del>
        </w:p>
        <w:p w14:paraId="10F24B0E" w14:textId="79C91C60" w:rsidR="00C449EE" w:rsidRPr="00805128" w:rsidDel="00805128" w:rsidRDefault="00C449EE">
          <w:pPr>
            <w:pStyle w:val="TOC3"/>
            <w:tabs>
              <w:tab w:val="left" w:pos="1320"/>
              <w:tab w:val="right" w:leader="dot" w:pos="9350"/>
            </w:tabs>
            <w:rPr>
              <w:del w:id="937"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38" w:author="Phuc Pham Thanh" w:date="2024-12-27T21:51:00Z" w16du:dateUtc="2024-12-27T14:51:00Z">
            <w:r w:rsidRPr="00805128" w:rsidDel="00805128">
              <w:rPr>
                <w:rFonts w:ascii="Times New Roman" w:hAnsi="Times New Roman" w:cs="Times New Roman"/>
                <w:noProof/>
                <w:sz w:val="26"/>
                <w:szCs w:val="26"/>
                <w:rPrChange w:id="939" w:author="Phuc Pham Thanh" w:date="2024-12-27T21:52:00Z" w16du:dateUtc="2024-12-27T14:52:00Z">
                  <w:rPr>
                    <w:rStyle w:val="Hyperlink"/>
                    <w:rFonts w:ascii="Times New Roman" w:hAnsi="Times New Roman" w:cs="Times New Roman"/>
                    <w:noProof/>
                    <w:sz w:val="26"/>
                    <w:szCs w:val="26"/>
                  </w:rPr>
                </w:rPrChange>
              </w:rPr>
              <w:delText>1.5.2.</w:delText>
            </w:r>
            <w:r w:rsidR="00363E6E" w:rsidRPr="00805128" w:rsidDel="00805128">
              <w:rPr>
                <w:rFonts w:ascii="Times New Roman" w:eastAsiaTheme="minorEastAsia" w:hAnsi="Times New Roman" w:cs="Times New Roman"/>
                <w:noProof/>
                <w:kern w:val="2"/>
                <w:sz w:val="26"/>
                <w:szCs w:val="26"/>
                <w:lang w:eastAsia="zh-CN"/>
                <w14:ligatures w14:val="standardContextual"/>
              </w:rPr>
              <w:delText xml:space="preserve"> </w:delText>
            </w:r>
            <w:r w:rsidRPr="00805128" w:rsidDel="00805128">
              <w:rPr>
                <w:rFonts w:ascii="Times New Roman" w:hAnsi="Times New Roman" w:cs="Times New Roman"/>
                <w:noProof/>
                <w:sz w:val="26"/>
                <w:szCs w:val="26"/>
                <w:rPrChange w:id="940" w:author="Phuc Pham Thanh" w:date="2024-12-27T21:52:00Z" w16du:dateUtc="2024-12-27T14:52:00Z">
                  <w:rPr>
                    <w:rStyle w:val="Hyperlink"/>
                    <w:rFonts w:ascii="Times New Roman" w:hAnsi="Times New Roman" w:cs="Times New Roman"/>
                    <w:noProof/>
                    <w:sz w:val="26"/>
                    <w:szCs w:val="26"/>
                  </w:rPr>
                </w:rPrChange>
              </w:rPr>
              <w:delText>SpringBoot</w:delText>
            </w:r>
            <w:r w:rsidRPr="00805128" w:rsidDel="00805128">
              <w:rPr>
                <w:rFonts w:ascii="Times New Roman" w:hAnsi="Times New Roman" w:cs="Times New Roman"/>
                <w:noProof/>
                <w:webHidden/>
                <w:sz w:val="26"/>
                <w:szCs w:val="26"/>
              </w:rPr>
              <w:tab/>
              <w:delText>6</w:delText>
            </w:r>
          </w:del>
        </w:p>
        <w:p w14:paraId="3A362556" w14:textId="25C4052F" w:rsidR="00C449EE" w:rsidRPr="00805128" w:rsidDel="00805128" w:rsidRDefault="00C449EE">
          <w:pPr>
            <w:pStyle w:val="TOC3"/>
            <w:tabs>
              <w:tab w:val="right" w:leader="dot" w:pos="9350"/>
            </w:tabs>
            <w:rPr>
              <w:del w:id="941"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42" w:author="Phuc Pham Thanh" w:date="2024-12-27T21:51:00Z" w16du:dateUtc="2024-12-27T14:51:00Z">
            <w:r w:rsidRPr="00805128" w:rsidDel="00805128">
              <w:rPr>
                <w:rFonts w:ascii="Times New Roman" w:hAnsi="Times New Roman" w:cs="Times New Roman"/>
                <w:noProof/>
                <w:sz w:val="26"/>
                <w:szCs w:val="26"/>
                <w:rPrChange w:id="943" w:author="Phuc Pham Thanh" w:date="2024-12-27T21:52:00Z" w16du:dateUtc="2024-12-27T14:52:00Z">
                  <w:rPr>
                    <w:rStyle w:val="Hyperlink"/>
                    <w:rFonts w:ascii="Times New Roman" w:hAnsi="Times New Roman" w:cs="Times New Roman"/>
                    <w:noProof/>
                    <w:sz w:val="26"/>
                    <w:szCs w:val="26"/>
                  </w:rPr>
                </w:rPrChange>
              </w:rPr>
              <w:delText>1.5.3. PostgreSQL</w:delText>
            </w:r>
            <w:r w:rsidRPr="00805128" w:rsidDel="00805128">
              <w:rPr>
                <w:rFonts w:ascii="Times New Roman" w:hAnsi="Times New Roman" w:cs="Times New Roman"/>
                <w:noProof/>
                <w:webHidden/>
                <w:sz w:val="26"/>
                <w:szCs w:val="26"/>
              </w:rPr>
              <w:tab/>
              <w:delText>6</w:delText>
            </w:r>
          </w:del>
        </w:p>
        <w:p w14:paraId="4A43387F" w14:textId="6ED1759C" w:rsidR="00C449EE" w:rsidRPr="00805128" w:rsidDel="00805128" w:rsidRDefault="00C449EE">
          <w:pPr>
            <w:pStyle w:val="TOC2"/>
            <w:tabs>
              <w:tab w:val="right" w:leader="dot" w:pos="9350"/>
            </w:tabs>
            <w:rPr>
              <w:del w:id="944"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45" w:author="Phuc Pham Thanh" w:date="2024-12-27T21:51:00Z" w16du:dateUtc="2024-12-27T14:51:00Z">
            <w:r w:rsidRPr="00805128" w:rsidDel="00805128">
              <w:rPr>
                <w:rFonts w:ascii="Times New Roman" w:hAnsi="Times New Roman" w:cs="Times New Roman"/>
                <w:noProof/>
                <w:sz w:val="26"/>
                <w:szCs w:val="26"/>
                <w:rPrChange w:id="946" w:author="Phuc Pham Thanh" w:date="2024-12-27T21:52:00Z" w16du:dateUtc="2024-12-27T14:52:00Z">
                  <w:rPr>
                    <w:rStyle w:val="Hyperlink"/>
                    <w:rFonts w:ascii="Times New Roman" w:hAnsi="Times New Roman" w:cs="Times New Roman"/>
                    <w:noProof/>
                    <w:sz w:val="26"/>
                    <w:szCs w:val="26"/>
                  </w:rPr>
                </w:rPrChange>
              </w:rPr>
              <w:delText>1.6. Tổng kết chương</w:delText>
            </w:r>
            <w:r w:rsidRPr="00805128" w:rsidDel="00805128">
              <w:rPr>
                <w:rFonts w:ascii="Times New Roman" w:hAnsi="Times New Roman" w:cs="Times New Roman"/>
                <w:noProof/>
                <w:webHidden/>
                <w:sz w:val="26"/>
                <w:szCs w:val="26"/>
              </w:rPr>
              <w:tab/>
              <w:delText>7</w:delText>
            </w:r>
          </w:del>
        </w:p>
        <w:p w14:paraId="0FDB3B54" w14:textId="3257936E" w:rsidR="00C449EE" w:rsidRPr="00805128" w:rsidDel="00805128" w:rsidRDefault="00C449EE">
          <w:pPr>
            <w:pStyle w:val="TOC1"/>
            <w:tabs>
              <w:tab w:val="right" w:leader="dot" w:pos="9350"/>
            </w:tabs>
            <w:rPr>
              <w:del w:id="947"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48" w:author="Phuc Pham Thanh" w:date="2024-12-27T21:51:00Z" w16du:dateUtc="2024-12-27T14:51:00Z">
            <w:r w:rsidRPr="00805128" w:rsidDel="00805128">
              <w:rPr>
                <w:rFonts w:ascii="Times New Roman" w:eastAsia="Times New Roman" w:hAnsi="Times New Roman" w:cs="Times New Roman"/>
                <w:noProof/>
                <w:sz w:val="26"/>
                <w:szCs w:val="26"/>
                <w:rPrChange w:id="949" w:author="Phuc Pham Thanh" w:date="2024-12-27T21:52:00Z" w16du:dateUtc="2024-12-27T14:52:00Z">
                  <w:rPr>
                    <w:rStyle w:val="Hyperlink"/>
                    <w:rFonts w:ascii="Times New Roman" w:eastAsia="Times New Roman" w:hAnsi="Times New Roman" w:cs="Times New Roman"/>
                    <w:noProof/>
                    <w:sz w:val="26"/>
                    <w:szCs w:val="26"/>
                  </w:rPr>
                </w:rPrChange>
              </w:rPr>
              <w:delText>CHƯƠNG 2: PHÂN TÍCH VÀ THIẾT KẾ HỆ THỐNG</w:delText>
            </w:r>
            <w:r w:rsidRPr="00805128" w:rsidDel="00805128">
              <w:rPr>
                <w:rFonts w:ascii="Times New Roman" w:hAnsi="Times New Roman" w:cs="Times New Roman"/>
                <w:noProof/>
                <w:webHidden/>
                <w:sz w:val="26"/>
                <w:szCs w:val="26"/>
              </w:rPr>
              <w:tab/>
              <w:delText>8</w:delText>
            </w:r>
          </w:del>
        </w:p>
        <w:p w14:paraId="687FBB2A" w14:textId="10AF9602" w:rsidR="00C449EE" w:rsidRPr="00805128" w:rsidDel="00805128" w:rsidRDefault="00C449EE">
          <w:pPr>
            <w:pStyle w:val="TOC2"/>
            <w:tabs>
              <w:tab w:val="right" w:leader="dot" w:pos="9350"/>
            </w:tabs>
            <w:rPr>
              <w:del w:id="950"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51" w:author="Phuc Pham Thanh" w:date="2024-12-27T21:51:00Z" w16du:dateUtc="2024-12-27T14:51:00Z">
            <w:r w:rsidRPr="00805128" w:rsidDel="00805128">
              <w:rPr>
                <w:rFonts w:ascii="Times New Roman" w:hAnsi="Times New Roman" w:cs="Times New Roman"/>
                <w:noProof/>
                <w:sz w:val="26"/>
                <w:szCs w:val="26"/>
                <w:rPrChange w:id="952" w:author="Phuc Pham Thanh" w:date="2024-12-27T21:52:00Z" w16du:dateUtc="2024-12-27T14:52:00Z">
                  <w:rPr>
                    <w:rStyle w:val="Hyperlink"/>
                    <w:rFonts w:ascii="Times New Roman" w:hAnsi="Times New Roman" w:cs="Times New Roman"/>
                    <w:noProof/>
                    <w:sz w:val="26"/>
                    <w:szCs w:val="26"/>
                  </w:rPr>
                </w:rPrChange>
              </w:rPr>
              <w:delText>2.1. Phân tích hệ thống</w:delText>
            </w:r>
            <w:r w:rsidRPr="00805128" w:rsidDel="00805128">
              <w:rPr>
                <w:rFonts w:ascii="Times New Roman" w:hAnsi="Times New Roman" w:cs="Times New Roman"/>
                <w:noProof/>
                <w:webHidden/>
                <w:sz w:val="26"/>
                <w:szCs w:val="26"/>
              </w:rPr>
              <w:tab/>
              <w:delText>8</w:delText>
            </w:r>
          </w:del>
        </w:p>
        <w:p w14:paraId="073C1633" w14:textId="35518BBE" w:rsidR="00C449EE" w:rsidRPr="00805128" w:rsidDel="00805128" w:rsidRDefault="00C449EE">
          <w:pPr>
            <w:pStyle w:val="TOC3"/>
            <w:tabs>
              <w:tab w:val="right" w:leader="dot" w:pos="9350"/>
            </w:tabs>
            <w:rPr>
              <w:del w:id="953"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54" w:author="Phuc Pham Thanh" w:date="2024-12-27T21:51:00Z" w16du:dateUtc="2024-12-27T14:51:00Z">
            <w:r w:rsidRPr="00805128" w:rsidDel="00805128">
              <w:rPr>
                <w:rFonts w:ascii="Times New Roman" w:hAnsi="Times New Roman" w:cs="Times New Roman"/>
                <w:noProof/>
                <w:sz w:val="26"/>
                <w:szCs w:val="26"/>
                <w:rPrChange w:id="955" w:author="Phuc Pham Thanh" w:date="2024-12-27T21:52:00Z" w16du:dateUtc="2024-12-27T14:52:00Z">
                  <w:rPr>
                    <w:rStyle w:val="Hyperlink"/>
                    <w:rFonts w:ascii="Times New Roman" w:hAnsi="Times New Roman" w:cs="Times New Roman"/>
                    <w:noProof/>
                    <w:sz w:val="26"/>
                    <w:szCs w:val="26"/>
                  </w:rPr>
                </w:rPrChange>
              </w:rPr>
              <w:delText>2.1.1. Xác định tác nhân và chức năng</w:delText>
            </w:r>
            <w:r w:rsidRPr="00805128" w:rsidDel="00805128">
              <w:rPr>
                <w:rFonts w:ascii="Times New Roman" w:hAnsi="Times New Roman" w:cs="Times New Roman"/>
                <w:noProof/>
                <w:webHidden/>
                <w:sz w:val="26"/>
                <w:szCs w:val="26"/>
              </w:rPr>
              <w:tab/>
              <w:delText>8</w:delText>
            </w:r>
          </w:del>
        </w:p>
        <w:p w14:paraId="272C5122" w14:textId="019D8FF6" w:rsidR="00C449EE" w:rsidRPr="00805128" w:rsidDel="00805128" w:rsidRDefault="00C449EE">
          <w:pPr>
            <w:pStyle w:val="TOC3"/>
            <w:tabs>
              <w:tab w:val="right" w:leader="dot" w:pos="9350"/>
            </w:tabs>
            <w:rPr>
              <w:del w:id="956"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57" w:author="Phuc Pham Thanh" w:date="2024-12-27T21:51:00Z" w16du:dateUtc="2024-12-27T14:51:00Z">
            <w:r w:rsidRPr="00805128" w:rsidDel="00805128">
              <w:rPr>
                <w:rFonts w:ascii="Times New Roman" w:hAnsi="Times New Roman" w:cs="Times New Roman"/>
                <w:noProof/>
                <w:sz w:val="26"/>
                <w:szCs w:val="26"/>
                <w:rPrChange w:id="958" w:author="Phuc Pham Thanh" w:date="2024-12-27T21:52:00Z" w16du:dateUtc="2024-12-27T14:52:00Z">
                  <w:rPr>
                    <w:rStyle w:val="Hyperlink"/>
                    <w:rFonts w:ascii="Times New Roman" w:hAnsi="Times New Roman" w:cs="Times New Roman"/>
                    <w:noProof/>
                    <w:sz w:val="26"/>
                    <w:szCs w:val="26"/>
                  </w:rPr>
                </w:rPrChange>
              </w:rPr>
              <w:delText>2.1.2. Biểu đồ Usecase Tổng quát</w:delText>
            </w:r>
            <w:r w:rsidRPr="00805128" w:rsidDel="00805128">
              <w:rPr>
                <w:rFonts w:ascii="Times New Roman" w:hAnsi="Times New Roman" w:cs="Times New Roman"/>
                <w:noProof/>
                <w:webHidden/>
                <w:sz w:val="26"/>
                <w:szCs w:val="26"/>
              </w:rPr>
              <w:tab/>
              <w:delText>9</w:delText>
            </w:r>
          </w:del>
        </w:p>
        <w:p w14:paraId="6A315E70" w14:textId="5D9D8596" w:rsidR="00C449EE" w:rsidRPr="00805128" w:rsidDel="00805128" w:rsidRDefault="00C449EE">
          <w:pPr>
            <w:pStyle w:val="TOC3"/>
            <w:tabs>
              <w:tab w:val="right" w:leader="dot" w:pos="9350"/>
            </w:tabs>
            <w:rPr>
              <w:del w:id="95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60" w:author="Phuc Pham Thanh" w:date="2024-12-27T21:51:00Z" w16du:dateUtc="2024-12-27T14:51:00Z">
            <w:r w:rsidRPr="00805128" w:rsidDel="00805128">
              <w:rPr>
                <w:rFonts w:ascii="Times New Roman" w:hAnsi="Times New Roman" w:cs="Times New Roman"/>
                <w:noProof/>
                <w:sz w:val="26"/>
                <w:szCs w:val="26"/>
                <w:rPrChange w:id="961" w:author="Phuc Pham Thanh" w:date="2024-12-27T21:52:00Z" w16du:dateUtc="2024-12-27T14:52:00Z">
                  <w:rPr>
                    <w:rStyle w:val="Hyperlink"/>
                    <w:rFonts w:ascii="Times New Roman" w:hAnsi="Times New Roman" w:cs="Times New Roman"/>
                    <w:noProof/>
                    <w:sz w:val="26"/>
                    <w:szCs w:val="26"/>
                  </w:rPr>
                </w:rPrChange>
              </w:rPr>
              <w:delText>2.1.3. Kịch bản các chức năng chính của hệ thống</w:delText>
            </w:r>
            <w:r w:rsidRPr="00805128" w:rsidDel="00805128">
              <w:rPr>
                <w:rFonts w:ascii="Times New Roman" w:hAnsi="Times New Roman" w:cs="Times New Roman"/>
                <w:noProof/>
                <w:webHidden/>
                <w:sz w:val="26"/>
                <w:szCs w:val="26"/>
              </w:rPr>
              <w:tab/>
              <w:delText>11</w:delText>
            </w:r>
          </w:del>
        </w:p>
        <w:p w14:paraId="0300EDC5" w14:textId="266C9637" w:rsidR="00C449EE" w:rsidRPr="00805128" w:rsidDel="00805128" w:rsidRDefault="00C449EE">
          <w:pPr>
            <w:pStyle w:val="TOC2"/>
            <w:tabs>
              <w:tab w:val="right" w:leader="dot" w:pos="9350"/>
            </w:tabs>
            <w:rPr>
              <w:del w:id="962"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63" w:author="Phuc Pham Thanh" w:date="2024-12-27T21:51:00Z" w16du:dateUtc="2024-12-27T14:51:00Z">
            <w:r w:rsidRPr="00805128" w:rsidDel="00805128">
              <w:rPr>
                <w:rFonts w:ascii="Times New Roman" w:hAnsi="Times New Roman" w:cs="Times New Roman"/>
                <w:noProof/>
                <w:sz w:val="26"/>
                <w:szCs w:val="26"/>
                <w:rPrChange w:id="964" w:author="Phuc Pham Thanh" w:date="2024-12-27T21:52:00Z" w16du:dateUtc="2024-12-27T14:52:00Z">
                  <w:rPr>
                    <w:rStyle w:val="Hyperlink"/>
                    <w:rFonts w:ascii="Times New Roman" w:hAnsi="Times New Roman" w:cs="Times New Roman"/>
                    <w:noProof/>
                    <w:sz w:val="26"/>
                    <w:szCs w:val="26"/>
                  </w:rPr>
                </w:rPrChange>
              </w:rPr>
              <w:delText>2.2. Thiết kế hệ thống</w:delText>
            </w:r>
            <w:r w:rsidRPr="00805128" w:rsidDel="00805128">
              <w:rPr>
                <w:rFonts w:ascii="Times New Roman" w:hAnsi="Times New Roman" w:cs="Times New Roman"/>
                <w:noProof/>
                <w:webHidden/>
                <w:sz w:val="26"/>
                <w:szCs w:val="26"/>
              </w:rPr>
              <w:tab/>
              <w:delText>30</w:delText>
            </w:r>
          </w:del>
        </w:p>
        <w:p w14:paraId="55AE5470" w14:textId="549A613A" w:rsidR="00C449EE" w:rsidRPr="00805128" w:rsidDel="00805128" w:rsidRDefault="00C449EE">
          <w:pPr>
            <w:pStyle w:val="TOC3"/>
            <w:tabs>
              <w:tab w:val="right" w:leader="dot" w:pos="9350"/>
            </w:tabs>
            <w:rPr>
              <w:del w:id="965"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66" w:author="Phuc Pham Thanh" w:date="2024-12-27T21:51:00Z" w16du:dateUtc="2024-12-27T14:51:00Z">
            <w:r w:rsidRPr="00805128" w:rsidDel="00805128">
              <w:rPr>
                <w:rFonts w:ascii="Times New Roman" w:hAnsi="Times New Roman" w:cs="Times New Roman"/>
                <w:noProof/>
                <w:sz w:val="26"/>
                <w:szCs w:val="26"/>
                <w:rPrChange w:id="967" w:author="Phuc Pham Thanh" w:date="2024-12-27T21:52:00Z" w16du:dateUtc="2024-12-27T14:52:00Z">
                  <w:rPr>
                    <w:rStyle w:val="Hyperlink"/>
                    <w:rFonts w:ascii="Times New Roman" w:hAnsi="Times New Roman" w:cs="Times New Roman"/>
                    <w:noProof/>
                    <w:sz w:val="26"/>
                    <w:szCs w:val="26"/>
                  </w:rPr>
                </w:rPrChange>
              </w:rPr>
              <w:delText>2.2.1. Biểu đồ lớp</w:delText>
            </w:r>
            <w:r w:rsidRPr="00805128" w:rsidDel="00805128">
              <w:rPr>
                <w:rFonts w:ascii="Times New Roman" w:hAnsi="Times New Roman" w:cs="Times New Roman"/>
                <w:noProof/>
                <w:webHidden/>
                <w:sz w:val="26"/>
                <w:szCs w:val="26"/>
              </w:rPr>
              <w:tab/>
              <w:delText>30</w:delText>
            </w:r>
          </w:del>
        </w:p>
        <w:p w14:paraId="1BEA3D89" w14:textId="7396D6E5" w:rsidR="00C449EE" w:rsidRPr="00805128" w:rsidDel="00805128" w:rsidRDefault="00C449EE">
          <w:pPr>
            <w:pStyle w:val="TOC3"/>
            <w:tabs>
              <w:tab w:val="right" w:leader="dot" w:pos="9350"/>
            </w:tabs>
            <w:rPr>
              <w:del w:id="968"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69" w:author="Phuc Pham Thanh" w:date="2024-12-27T21:51:00Z" w16du:dateUtc="2024-12-27T14:51:00Z">
            <w:r w:rsidRPr="00805128" w:rsidDel="00805128">
              <w:rPr>
                <w:rFonts w:ascii="Times New Roman" w:hAnsi="Times New Roman" w:cs="Times New Roman"/>
                <w:noProof/>
                <w:sz w:val="26"/>
                <w:szCs w:val="26"/>
                <w:rPrChange w:id="970" w:author="Phuc Pham Thanh" w:date="2024-12-27T21:52:00Z" w16du:dateUtc="2024-12-27T14:52:00Z">
                  <w:rPr>
                    <w:rStyle w:val="Hyperlink"/>
                    <w:rFonts w:ascii="Times New Roman" w:hAnsi="Times New Roman" w:cs="Times New Roman"/>
                    <w:noProof/>
                    <w:sz w:val="26"/>
                    <w:szCs w:val="26"/>
                  </w:rPr>
                </w:rPrChange>
              </w:rPr>
              <w:delText>2.2.2. Thiết kế cơ sở dữ liệu</w:delText>
            </w:r>
            <w:r w:rsidRPr="00805128" w:rsidDel="00805128">
              <w:rPr>
                <w:rFonts w:ascii="Times New Roman" w:hAnsi="Times New Roman" w:cs="Times New Roman"/>
                <w:noProof/>
                <w:webHidden/>
                <w:sz w:val="26"/>
                <w:szCs w:val="26"/>
              </w:rPr>
              <w:tab/>
              <w:delText>32</w:delText>
            </w:r>
          </w:del>
        </w:p>
        <w:p w14:paraId="04476A05" w14:textId="1A5C1FFE" w:rsidR="00C449EE" w:rsidRPr="00805128" w:rsidDel="00805128" w:rsidRDefault="00C449EE">
          <w:pPr>
            <w:pStyle w:val="TOC3"/>
            <w:tabs>
              <w:tab w:val="left" w:pos="1320"/>
              <w:tab w:val="right" w:leader="dot" w:pos="9350"/>
            </w:tabs>
            <w:rPr>
              <w:del w:id="971"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72" w:author="Phuc Pham Thanh" w:date="2024-12-27T21:51:00Z" w16du:dateUtc="2024-12-27T14:51:00Z">
            <w:r w:rsidRPr="00805128" w:rsidDel="00805128">
              <w:rPr>
                <w:rFonts w:ascii="Times New Roman" w:hAnsi="Times New Roman" w:cs="Times New Roman"/>
                <w:noProof/>
                <w:sz w:val="26"/>
                <w:szCs w:val="26"/>
                <w:rPrChange w:id="973" w:author="Phuc Pham Thanh" w:date="2024-12-27T21:52:00Z" w16du:dateUtc="2024-12-27T14:52:00Z">
                  <w:rPr>
                    <w:rStyle w:val="Hyperlink"/>
                    <w:rFonts w:ascii="Times New Roman" w:hAnsi="Times New Roman" w:cs="Times New Roman"/>
                    <w:noProof/>
                    <w:sz w:val="26"/>
                    <w:szCs w:val="26"/>
                  </w:rPr>
                </w:rPrChange>
              </w:rPr>
              <w:delText>2.2.3.</w:delText>
            </w:r>
            <w:r w:rsidR="00363E6E" w:rsidRPr="00805128" w:rsidDel="00805128">
              <w:rPr>
                <w:rFonts w:ascii="Times New Roman" w:eastAsiaTheme="minorEastAsia" w:hAnsi="Times New Roman" w:cs="Times New Roman"/>
                <w:noProof/>
                <w:kern w:val="2"/>
                <w:sz w:val="26"/>
                <w:szCs w:val="26"/>
                <w:lang w:eastAsia="zh-CN"/>
                <w14:ligatures w14:val="standardContextual"/>
              </w:rPr>
              <w:delText xml:space="preserve"> </w:delText>
            </w:r>
            <w:r w:rsidRPr="00805128" w:rsidDel="00805128">
              <w:rPr>
                <w:rFonts w:ascii="Times New Roman" w:hAnsi="Times New Roman" w:cs="Times New Roman"/>
                <w:noProof/>
                <w:sz w:val="26"/>
                <w:szCs w:val="26"/>
                <w:rPrChange w:id="974" w:author="Phuc Pham Thanh" w:date="2024-12-27T21:52:00Z" w16du:dateUtc="2024-12-27T14:52:00Z">
                  <w:rPr>
                    <w:rStyle w:val="Hyperlink"/>
                    <w:rFonts w:ascii="Times New Roman" w:hAnsi="Times New Roman" w:cs="Times New Roman"/>
                    <w:noProof/>
                    <w:sz w:val="26"/>
                    <w:szCs w:val="26"/>
                  </w:rPr>
                </w:rPrChange>
              </w:rPr>
              <w:delText>Biểu đồ thiết kế chi tiết cho từng module</w:delText>
            </w:r>
            <w:r w:rsidRPr="00805128" w:rsidDel="00805128">
              <w:rPr>
                <w:rFonts w:ascii="Times New Roman" w:hAnsi="Times New Roman" w:cs="Times New Roman"/>
                <w:noProof/>
                <w:webHidden/>
                <w:sz w:val="26"/>
                <w:szCs w:val="26"/>
              </w:rPr>
              <w:tab/>
              <w:delText>33</w:delText>
            </w:r>
          </w:del>
        </w:p>
        <w:p w14:paraId="42BAEC9A" w14:textId="62B2FCFB" w:rsidR="00C449EE" w:rsidRPr="00805128" w:rsidDel="00805128" w:rsidRDefault="00C449EE">
          <w:pPr>
            <w:pStyle w:val="TOC3"/>
            <w:tabs>
              <w:tab w:val="left" w:pos="1320"/>
              <w:tab w:val="right" w:leader="dot" w:pos="9350"/>
            </w:tabs>
            <w:rPr>
              <w:del w:id="975"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76" w:author="Phuc Pham Thanh" w:date="2024-12-27T21:51:00Z" w16du:dateUtc="2024-12-27T14:51:00Z">
            <w:r w:rsidRPr="00805128" w:rsidDel="00805128">
              <w:rPr>
                <w:rFonts w:ascii="Times New Roman" w:hAnsi="Times New Roman" w:cs="Times New Roman"/>
                <w:noProof/>
                <w:sz w:val="26"/>
                <w:szCs w:val="26"/>
                <w:rPrChange w:id="977" w:author="Phuc Pham Thanh" w:date="2024-12-27T21:52:00Z" w16du:dateUtc="2024-12-27T14:52:00Z">
                  <w:rPr>
                    <w:rStyle w:val="Hyperlink"/>
                    <w:rFonts w:ascii="Times New Roman" w:hAnsi="Times New Roman" w:cs="Times New Roman"/>
                    <w:noProof/>
                    <w:sz w:val="26"/>
                    <w:szCs w:val="26"/>
                  </w:rPr>
                </w:rPrChange>
              </w:rPr>
              <w:delText>2.2.4.</w:delText>
            </w:r>
            <w:r w:rsidR="00363E6E" w:rsidRPr="00805128" w:rsidDel="00805128">
              <w:rPr>
                <w:rFonts w:ascii="Times New Roman" w:eastAsiaTheme="minorEastAsia" w:hAnsi="Times New Roman" w:cs="Times New Roman"/>
                <w:noProof/>
                <w:kern w:val="2"/>
                <w:sz w:val="26"/>
                <w:szCs w:val="26"/>
                <w:lang w:eastAsia="zh-CN"/>
                <w14:ligatures w14:val="standardContextual"/>
              </w:rPr>
              <w:delText xml:space="preserve"> </w:delText>
            </w:r>
            <w:r w:rsidRPr="00805128" w:rsidDel="00805128">
              <w:rPr>
                <w:rFonts w:ascii="Times New Roman" w:hAnsi="Times New Roman" w:cs="Times New Roman"/>
                <w:noProof/>
                <w:sz w:val="26"/>
                <w:szCs w:val="26"/>
                <w:rPrChange w:id="978" w:author="Phuc Pham Thanh" w:date="2024-12-27T21:52:00Z" w16du:dateUtc="2024-12-27T14:52:00Z">
                  <w:rPr>
                    <w:rStyle w:val="Hyperlink"/>
                    <w:rFonts w:ascii="Times New Roman" w:hAnsi="Times New Roman" w:cs="Times New Roman"/>
                    <w:noProof/>
                    <w:sz w:val="26"/>
                    <w:szCs w:val="26"/>
                  </w:rPr>
                </w:rPrChange>
              </w:rPr>
              <w:delText>Biểu đồ tuần tự cho từng chức năng</w:delText>
            </w:r>
            <w:r w:rsidRPr="00805128" w:rsidDel="00805128">
              <w:rPr>
                <w:rFonts w:ascii="Times New Roman" w:hAnsi="Times New Roman" w:cs="Times New Roman"/>
                <w:noProof/>
                <w:webHidden/>
                <w:sz w:val="26"/>
                <w:szCs w:val="26"/>
              </w:rPr>
              <w:tab/>
              <w:delText>38</w:delText>
            </w:r>
          </w:del>
        </w:p>
        <w:p w14:paraId="18139EEC" w14:textId="7D868014" w:rsidR="00C449EE" w:rsidRPr="00805128" w:rsidDel="00805128" w:rsidRDefault="00C449EE">
          <w:pPr>
            <w:pStyle w:val="TOC2"/>
            <w:tabs>
              <w:tab w:val="left" w:pos="880"/>
              <w:tab w:val="right" w:leader="dot" w:pos="9350"/>
            </w:tabs>
            <w:rPr>
              <w:del w:id="97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80" w:author="Phuc Pham Thanh" w:date="2024-12-27T21:51:00Z" w16du:dateUtc="2024-12-27T14:51:00Z">
            <w:r w:rsidRPr="00805128" w:rsidDel="00805128">
              <w:rPr>
                <w:rFonts w:ascii="Times New Roman" w:hAnsi="Times New Roman" w:cs="Times New Roman"/>
                <w:noProof/>
                <w:sz w:val="26"/>
                <w:szCs w:val="26"/>
                <w:rPrChange w:id="981" w:author="Phuc Pham Thanh" w:date="2024-12-27T21:52:00Z" w16du:dateUtc="2024-12-27T14:52:00Z">
                  <w:rPr>
                    <w:rStyle w:val="Hyperlink"/>
                    <w:rFonts w:ascii="Times New Roman" w:hAnsi="Times New Roman" w:cs="Times New Roman"/>
                    <w:noProof/>
                    <w:sz w:val="26"/>
                    <w:szCs w:val="26"/>
                  </w:rPr>
                </w:rPrChange>
              </w:rPr>
              <w:delText>2.3.</w:delText>
            </w:r>
            <w:r w:rsidR="00363E6E" w:rsidRPr="00805128" w:rsidDel="00805128">
              <w:rPr>
                <w:rFonts w:ascii="Times New Roman" w:eastAsiaTheme="minorEastAsia" w:hAnsi="Times New Roman" w:cs="Times New Roman"/>
                <w:noProof/>
                <w:kern w:val="2"/>
                <w:sz w:val="26"/>
                <w:szCs w:val="26"/>
                <w:lang w:eastAsia="zh-CN"/>
                <w14:ligatures w14:val="standardContextual"/>
              </w:rPr>
              <w:delText xml:space="preserve"> </w:delText>
            </w:r>
            <w:r w:rsidRPr="00805128" w:rsidDel="00805128">
              <w:rPr>
                <w:rFonts w:ascii="Times New Roman" w:hAnsi="Times New Roman" w:cs="Times New Roman"/>
                <w:noProof/>
                <w:sz w:val="26"/>
                <w:szCs w:val="26"/>
                <w:rPrChange w:id="982" w:author="Phuc Pham Thanh" w:date="2024-12-27T21:52:00Z" w16du:dateUtc="2024-12-27T14:52:00Z">
                  <w:rPr>
                    <w:rStyle w:val="Hyperlink"/>
                    <w:rFonts w:ascii="Times New Roman" w:hAnsi="Times New Roman" w:cs="Times New Roman"/>
                    <w:noProof/>
                    <w:sz w:val="26"/>
                    <w:szCs w:val="26"/>
                  </w:rPr>
                </w:rPrChange>
              </w:rPr>
              <w:delText>Hệ thống gợi ý dựa trên nội dung (Content-based)</w:delText>
            </w:r>
            <w:r w:rsidRPr="00805128" w:rsidDel="00805128">
              <w:rPr>
                <w:rFonts w:ascii="Times New Roman" w:hAnsi="Times New Roman" w:cs="Times New Roman"/>
                <w:noProof/>
                <w:webHidden/>
                <w:sz w:val="26"/>
                <w:szCs w:val="26"/>
              </w:rPr>
              <w:tab/>
              <w:delText>46</w:delText>
            </w:r>
          </w:del>
        </w:p>
        <w:p w14:paraId="43C48872" w14:textId="15A146BE" w:rsidR="00C449EE" w:rsidRPr="00805128" w:rsidDel="00805128" w:rsidRDefault="00C449EE">
          <w:pPr>
            <w:pStyle w:val="TOC3"/>
            <w:tabs>
              <w:tab w:val="right" w:leader="dot" w:pos="9350"/>
            </w:tabs>
            <w:rPr>
              <w:del w:id="983"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84" w:author="Phuc Pham Thanh" w:date="2024-12-27T21:51:00Z" w16du:dateUtc="2024-12-27T14:51:00Z">
            <w:r w:rsidRPr="00805128" w:rsidDel="00805128">
              <w:rPr>
                <w:rFonts w:ascii="Times New Roman" w:hAnsi="Times New Roman" w:cs="Times New Roman"/>
                <w:noProof/>
                <w:sz w:val="26"/>
                <w:szCs w:val="26"/>
                <w:rPrChange w:id="985" w:author="Phuc Pham Thanh" w:date="2024-12-27T21:52:00Z" w16du:dateUtc="2024-12-27T14:52:00Z">
                  <w:rPr>
                    <w:rStyle w:val="Hyperlink"/>
                    <w:rFonts w:ascii="Times New Roman" w:hAnsi="Times New Roman" w:cs="Times New Roman"/>
                    <w:noProof/>
                    <w:sz w:val="26"/>
                    <w:szCs w:val="26"/>
                  </w:rPr>
                </w:rPrChange>
              </w:rPr>
              <w:delText>2.3.1. Giới thiệu về hệ thống gợi ý dựa theo nội dung</w:delText>
            </w:r>
            <w:r w:rsidRPr="00805128" w:rsidDel="00805128">
              <w:rPr>
                <w:rFonts w:ascii="Times New Roman" w:hAnsi="Times New Roman" w:cs="Times New Roman"/>
                <w:noProof/>
                <w:webHidden/>
                <w:sz w:val="26"/>
                <w:szCs w:val="26"/>
              </w:rPr>
              <w:tab/>
              <w:delText>46</w:delText>
            </w:r>
          </w:del>
        </w:p>
        <w:p w14:paraId="65B3468B" w14:textId="0E249D43" w:rsidR="00C449EE" w:rsidRPr="00805128" w:rsidDel="00805128" w:rsidRDefault="00C449EE">
          <w:pPr>
            <w:pStyle w:val="TOC3"/>
            <w:tabs>
              <w:tab w:val="right" w:leader="dot" w:pos="9350"/>
            </w:tabs>
            <w:rPr>
              <w:del w:id="986"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87" w:author="Phuc Pham Thanh" w:date="2024-12-27T21:51:00Z" w16du:dateUtc="2024-12-27T14:51:00Z">
            <w:r w:rsidRPr="00805128" w:rsidDel="00805128">
              <w:rPr>
                <w:rFonts w:ascii="Times New Roman" w:hAnsi="Times New Roman" w:cs="Times New Roman"/>
                <w:noProof/>
                <w:sz w:val="26"/>
                <w:szCs w:val="26"/>
                <w:rPrChange w:id="988" w:author="Phuc Pham Thanh" w:date="2024-12-27T21:52:00Z" w16du:dateUtc="2024-12-27T14:52:00Z">
                  <w:rPr>
                    <w:rStyle w:val="Hyperlink"/>
                    <w:rFonts w:ascii="Times New Roman" w:hAnsi="Times New Roman" w:cs="Times New Roman"/>
                    <w:noProof/>
                    <w:sz w:val="26"/>
                    <w:szCs w:val="26"/>
                  </w:rPr>
                </w:rPrChange>
              </w:rPr>
              <w:delText>2.3.2. Thuật toán sử dụng trong hệ thống gợi ý</w:delText>
            </w:r>
            <w:r w:rsidRPr="00805128" w:rsidDel="00805128">
              <w:rPr>
                <w:rFonts w:ascii="Times New Roman" w:hAnsi="Times New Roman" w:cs="Times New Roman"/>
                <w:noProof/>
                <w:webHidden/>
                <w:sz w:val="26"/>
                <w:szCs w:val="26"/>
              </w:rPr>
              <w:tab/>
              <w:delText>47</w:delText>
            </w:r>
          </w:del>
        </w:p>
        <w:p w14:paraId="29A62720" w14:textId="0F84F782" w:rsidR="00C449EE" w:rsidRPr="00805128" w:rsidDel="00805128" w:rsidRDefault="00C449EE">
          <w:pPr>
            <w:pStyle w:val="TOC3"/>
            <w:tabs>
              <w:tab w:val="right" w:leader="dot" w:pos="9350"/>
            </w:tabs>
            <w:rPr>
              <w:del w:id="98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90" w:author="Phuc Pham Thanh" w:date="2024-12-27T21:51:00Z" w16du:dateUtc="2024-12-27T14:51:00Z">
            <w:r w:rsidRPr="00805128" w:rsidDel="00805128">
              <w:rPr>
                <w:rFonts w:ascii="Times New Roman" w:hAnsi="Times New Roman" w:cs="Times New Roman"/>
                <w:noProof/>
                <w:sz w:val="26"/>
                <w:szCs w:val="26"/>
                <w:rPrChange w:id="991" w:author="Phuc Pham Thanh" w:date="2024-12-27T21:52:00Z" w16du:dateUtc="2024-12-27T14:52:00Z">
                  <w:rPr>
                    <w:rStyle w:val="Hyperlink"/>
                    <w:rFonts w:ascii="Times New Roman" w:hAnsi="Times New Roman" w:cs="Times New Roman"/>
                    <w:noProof/>
                    <w:sz w:val="26"/>
                    <w:szCs w:val="26"/>
                  </w:rPr>
                </w:rPrChange>
              </w:rPr>
              <w:delText>2.3.3. Term Frequency (TF)</w:delText>
            </w:r>
            <w:r w:rsidRPr="00805128" w:rsidDel="00805128">
              <w:rPr>
                <w:rFonts w:ascii="Times New Roman" w:hAnsi="Times New Roman" w:cs="Times New Roman"/>
                <w:noProof/>
                <w:webHidden/>
                <w:sz w:val="26"/>
                <w:szCs w:val="26"/>
              </w:rPr>
              <w:tab/>
              <w:delText>47</w:delText>
            </w:r>
          </w:del>
        </w:p>
        <w:p w14:paraId="6637CE4A" w14:textId="5ADCB8D9" w:rsidR="00C449EE" w:rsidRPr="00805128" w:rsidDel="00805128" w:rsidRDefault="00C449EE">
          <w:pPr>
            <w:pStyle w:val="TOC3"/>
            <w:tabs>
              <w:tab w:val="right" w:leader="dot" w:pos="9350"/>
            </w:tabs>
            <w:rPr>
              <w:del w:id="992"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93" w:author="Phuc Pham Thanh" w:date="2024-12-27T21:51:00Z" w16du:dateUtc="2024-12-27T14:51:00Z">
            <w:r w:rsidRPr="00805128" w:rsidDel="00805128">
              <w:rPr>
                <w:rFonts w:ascii="Times New Roman" w:hAnsi="Times New Roman" w:cs="Times New Roman"/>
                <w:noProof/>
                <w:sz w:val="26"/>
                <w:szCs w:val="26"/>
                <w:rPrChange w:id="994" w:author="Phuc Pham Thanh" w:date="2024-12-27T21:52:00Z" w16du:dateUtc="2024-12-27T14:52:00Z">
                  <w:rPr>
                    <w:rStyle w:val="Hyperlink"/>
                    <w:rFonts w:ascii="Times New Roman" w:hAnsi="Times New Roman" w:cs="Times New Roman"/>
                    <w:noProof/>
                    <w:sz w:val="26"/>
                    <w:szCs w:val="26"/>
                  </w:rPr>
                </w:rPrChange>
              </w:rPr>
              <w:delText>2.3.4. Inverse Document Frequency (IDF)</w:delText>
            </w:r>
            <w:r w:rsidRPr="00805128" w:rsidDel="00805128">
              <w:rPr>
                <w:rFonts w:ascii="Times New Roman" w:hAnsi="Times New Roman" w:cs="Times New Roman"/>
                <w:noProof/>
                <w:webHidden/>
                <w:sz w:val="26"/>
                <w:szCs w:val="26"/>
              </w:rPr>
              <w:tab/>
              <w:delText>48</w:delText>
            </w:r>
          </w:del>
        </w:p>
        <w:p w14:paraId="05F1DAA8" w14:textId="1CB8D2E5" w:rsidR="00C449EE" w:rsidRPr="00805128" w:rsidDel="00805128" w:rsidRDefault="00C449EE">
          <w:pPr>
            <w:pStyle w:val="TOC3"/>
            <w:tabs>
              <w:tab w:val="right" w:leader="dot" w:pos="9350"/>
            </w:tabs>
            <w:rPr>
              <w:del w:id="995"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96" w:author="Phuc Pham Thanh" w:date="2024-12-27T21:51:00Z" w16du:dateUtc="2024-12-27T14:51:00Z">
            <w:r w:rsidRPr="00805128" w:rsidDel="00805128">
              <w:rPr>
                <w:rFonts w:ascii="Times New Roman" w:hAnsi="Times New Roman" w:cs="Times New Roman"/>
                <w:noProof/>
                <w:sz w:val="26"/>
                <w:szCs w:val="26"/>
                <w:rPrChange w:id="997" w:author="Phuc Pham Thanh" w:date="2024-12-27T21:52:00Z" w16du:dateUtc="2024-12-27T14:52:00Z">
                  <w:rPr>
                    <w:rStyle w:val="Hyperlink"/>
                    <w:rFonts w:ascii="Times New Roman" w:hAnsi="Times New Roman" w:cs="Times New Roman"/>
                    <w:noProof/>
                    <w:sz w:val="26"/>
                    <w:szCs w:val="26"/>
                  </w:rPr>
                </w:rPrChange>
              </w:rPr>
              <w:delText>2.3.5. TF-IDF</w:delText>
            </w:r>
            <w:r w:rsidRPr="00805128" w:rsidDel="00805128">
              <w:rPr>
                <w:rFonts w:ascii="Times New Roman" w:hAnsi="Times New Roman" w:cs="Times New Roman"/>
                <w:noProof/>
                <w:webHidden/>
                <w:sz w:val="26"/>
                <w:szCs w:val="26"/>
              </w:rPr>
              <w:tab/>
              <w:delText>49</w:delText>
            </w:r>
          </w:del>
        </w:p>
        <w:p w14:paraId="2A5E167B" w14:textId="33BF6F2F" w:rsidR="00C449EE" w:rsidRPr="00805128" w:rsidDel="00805128" w:rsidRDefault="00C449EE">
          <w:pPr>
            <w:pStyle w:val="TOC3"/>
            <w:tabs>
              <w:tab w:val="right" w:leader="dot" w:pos="9350"/>
            </w:tabs>
            <w:rPr>
              <w:del w:id="998"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999" w:author="Phuc Pham Thanh" w:date="2024-12-27T21:51:00Z" w16du:dateUtc="2024-12-27T14:51:00Z">
            <w:r w:rsidRPr="00805128" w:rsidDel="00805128">
              <w:rPr>
                <w:rFonts w:ascii="Times New Roman" w:hAnsi="Times New Roman" w:cs="Times New Roman"/>
                <w:noProof/>
                <w:sz w:val="26"/>
                <w:szCs w:val="26"/>
                <w:rPrChange w:id="1000" w:author="Phuc Pham Thanh" w:date="2024-12-27T21:52:00Z" w16du:dateUtc="2024-12-27T14:52:00Z">
                  <w:rPr>
                    <w:rStyle w:val="Hyperlink"/>
                    <w:rFonts w:ascii="Times New Roman" w:hAnsi="Times New Roman" w:cs="Times New Roman"/>
                    <w:noProof/>
                    <w:sz w:val="26"/>
                    <w:szCs w:val="26"/>
                  </w:rPr>
                </w:rPrChange>
              </w:rPr>
              <w:delText>2.3.6. Cosine Similarity</w:delText>
            </w:r>
            <w:r w:rsidRPr="00805128" w:rsidDel="00805128">
              <w:rPr>
                <w:rFonts w:ascii="Times New Roman" w:hAnsi="Times New Roman" w:cs="Times New Roman"/>
                <w:noProof/>
                <w:webHidden/>
                <w:sz w:val="26"/>
                <w:szCs w:val="26"/>
              </w:rPr>
              <w:tab/>
              <w:delText>49</w:delText>
            </w:r>
          </w:del>
        </w:p>
        <w:p w14:paraId="7691300B" w14:textId="07F998CE" w:rsidR="00C449EE" w:rsidRPr="00805128" w:rsidDel="00805128" w:rsidRDefault="00C449EE">
          <w:pPr>
            <w:pStyle w:val="TOC3"/>
            <w:tabs>
              <w:tab w:val="right" w:leader="dot" w:pos="9350"/>
            </w:tabs>
            <w:rPr>
              <w:del w:id="1001"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02" w:author="Phuc Pham Thanh" w:date="2024-12-27T21:51:00Z" w16du:dateUtc="2024-12-27T14:51:00Z">
            <w:r w:rsidRPr="00805128" w:rsidDel="00805128">
              <w:rPr>
                <w:rFonts w:ascii="Times New Roman" w:hAnsi="Times New Roman" w:cs="Times New Roman"/>
                <w:noProof/>
                <w:sz w:val="26"/>
                <w:szCs w:val="26"/>
                <w:rPrChange w:id="1003" w:author="Phuc Pham Thanh" w:date="2024-12-27T21:52:00Z" w16du:dateUtc="2024-12-27T14:52:00Z">
                  <w:rPr>
                    <w:rStyle w:val="Hyperlink"/>
                    <w:rFonts w:ascii="Times New Roman" w:hAnsi="Times New Roman" w:cs="Times New Roman"/>
                    <w:noProof/>
                    <w:sz w:val="26"/>
                    <w:szCs w:val="26"/>
                  </w:rPr>
                </w:rPrChange>
              </w:rPr>
              <w:delText>2.3.7. Triển khai code cho các thuật toán</w:delText>
            </w:r>
            <w:r w:rsidRPr="00805128" w:rsidDel="00805128">
              <w:rPr>
                <w:rFonts w:ascii="Times New Roman" w:hAnsi="Times New Roman" w:cs="Times New Roman"/>
                <w:noProof/>
                <w:webHidden/>
                <w:sz w:val="26"/>
                <w:szCs w:val="26"/>
              </w:rPr>
              <w:tab/>
              <w:delText>50</w:delText>
            </w:r>
          </w:del>
        </w:p>
        <w:p w14:paraId="3AECFB26" w14:textId="3EA956A5" w:rsidR="00C449EE" w:rsidRPr="00805128" w:rsidDel="00805128" w:rsidRDefault="00C449EE">
          <w:pPr>
            <w:pStyle w:val="TOC3"/>
            <w:tabs>
              <w:tab w:val="right" w:leader="dot" w:pos="9350"/>
            </w:tabs>
            <w:rPr>
              <w:del w:id="1004"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05" w:author="Phuc Pham Thanh" w:date="2024-12-27T21:51:00Z" w16du:dateUtc="2024-12-27T14:51:00Z">
            <w:r w:rsidRPr="00805128" w:rsidDel="00805128">
              <w:rPr>
                <w:rFonts w:ascii="Times New Roman" w:hAnsi="Times New Roman" w:cs="Times New Roman"/>
                <w:noProof/>
                <w:sz w:val="26"/>
                <w:szCs w:val="26"/>
                <w:rPrChange w:id="1006" w:author="Phuc Pham Thanh" w:date="2024-12-27T21:52:00Z" w16du:dateUtc="2024-12-27T14:52:00Z">
                  <w:rPr>
                    <w:rStyle w:val="Hyperlink"/>
                    <w:rFonts w:ascii="Times New Roman" w:hAnsi="Times New Roman" w:cs="Times New Roman"/>
                    <w:noProof/>
                    <w:sz w:val="26"/>
                    <w:szCs w:val="26"/>
                  </w:rPr>
                </w:rPrChange>
              </w:rPr>
              <w:delText>2.3.8. Kết quả demo thuật toán gợi ý</w:delText>
            </w:r>
            <w:r w:rsidRPr="00805128" w:rsidDel="00805128">
              <w:rPr>
                <w:rFonts w:ascii="Times New Roman" w:hAnsi="Times New Roman" w:cs="Times New Roman"/>
                <w:noProof/>
                <w:webHidden/>
                <w:sz w:val="26"/>
                <w:szCs w:val="26"/>
              </w:rPr>
              <w:tab/>
              <w:delText>53</w:delText>
            </w:r>
          </w:del>
        </w:p>
        <w:p w14:paraId="306BC309" w14:textId="3B481A59" w:rsidR="00C449EE" w:rsidRPr="00805128" w:rsidDel="00805128" w:rsidRDefault="00C449EE">
          <w:pPr>
            <w:pStyle w:val="TOC2"/>
            <w:tabs>
              <w:tab w:val="left" w:pos="880"/>
              <w:tab w:val="right" w:leader="dot" w:pos="9350"/>
            </w:tabs>
            <w:rPr>
              <w:del w:id="1007"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08" w:author="Phuc Pham Thanh" w:date="2024-12-27T21:51:00Z" w16du:dateUtc="2024-12-27T14:51:00Z">
            <w:r w:rsidRPr="00805128" w:rsidDel="00805128">
              <w:rPr>
                <w:rFonts w:ascii="Times New Roman" w:hAnsi="Times New Roman" w:cs="Times New Roman"/>
                <w:noProof/>
                <w:sz w:val="26"/>
                <w:szCs w:val="26"/>
                <w:rPrChange w:id="1009" w:author="Phuc Pham Thanh" w:date="2024-12-27T21:52:00Z" w16du:dateUtc="2024-12-27T14:52:00Z">
                  <w:rPr>
                    <w:rStyle w:val="Hyperlink"/>
                    <w:rFonts w:ascii="Times New Roman" w:hAnsi="Times New Roman" w:cs="Times New Roman"/>
                    <w:noProof/>
                    <w:sz w:val="26"/>
                    <w:szCs w:val="26"/>
                  </w:rPr>
                </w:rPrChange>
              </w:rPr>
              <w:delText>2.4.</w:delText>
            </w:r>
            <w:r w:rsidR="00363E6E" w:rsidRPr="00805128" w:rsidDel="00805128">
              <w:rPr>
                <w:rFonts w:ascii="Times New Roman" w:eastAsiaTheme="minorEastAsia" w:hAnsi="Times New Roman" w:cs="Times New Roman"/>
                <w:noProof/>
                <w:kern w:val="2"/>
                <w:sz w:val="26"/>
                <w:szCs w:val="26"/>
                <w:lang w:eastAsia="zh-CN"/>
                <w14:ligatures w14:val="standardContextual"/>
              </w:rPr>
              <w:delText xml:space="preserve"> </w:delText>
            </w:r>
            <w:r w:rsidRPr="00805128" w:rsidDel="00805128">
              <w:rPr>
                <w:rFonts w:ascii="Times New Roman" w:hAnsi="Times New Roman" w:cs="Times New Roman"/>
                <w:noProof/>
                <w:sz w:val="26"/>
                <w:szCs w:val="26"/>
                <w:rPrChange w:id="1010" w:author="Phuc Pham Thanh" w:date="2024-12-27T21:52:00Z" w16du:dateUtc="2024-12-27T14:52:00Z">
                  <w:rPr>
                    <w:rStyle w:val="Hyperlink"/>
                    <w:rFonts w:ascii="Times New Roman" w:hAnsi="Times New Roman" w:cs="Times New Roman"/>
                    <w:noProof/>
                    <w:sz w:val="26"/>
                    <w:szCs w:val="26"/>
                  </w:rPr>
                </w:rPrChange>
              </w:rPr>
              <w:delText>Tổng kết chương</w:delText>
            </w:r>
            <w:r w:rsidRPr="00805128" w:rsidDel="00805128">
              <w:rPr>
                <w:rFonts w:ascii="Times New Roman" w:hAnsi="Times New Roman" w:cs="Times New Roman"/>
                <w:noProof/>
                <w:webHidden/>
                <w:sz w:val="26"/>
                <w:szCs w:val="26"/>
              </w:rPr>
              <w:tab/>
              <w:delText>55</w:delText>
            </w:r>
          </w:del>
        </w:p>
        <w:p w14:paraId="31260F21" w14:textId="2EC1B23E" w:rsidR="00C449EE" w:rsidRPr="00805128" w:rsidDel="00805128" w:rsidRDefault="00C449EE">
          <w:pPr>
            <w:pStyle w:val="TOC1"/>
            <w:tabs>
              <w:tab w:val="right" w:leader="dot" w:pos="9350"/>
            </w:tabs>
            <w:rPr>
              <w:del w:id="1011"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12" w:author="Phuc Pham Thanh" w:date="2024-12-27T21:51:00Z" w16du:dateUtc="2024-12-27T14:51:00Z">
            <w:r w:rsidRPr="00805128" w:rsidDel="00805128">
              <w:rPr>
                <w:rFonts w:ascii="Times New Roman" w:hAnsi="Times New Roman" w:cs="Times New Roman"/>
                <w:noProof/>
                <w:sz w:val="26"/>
                <w:szCs w:val="26"/>
                <w:rPrChange w:id="1013" w:author="Phuc Pham Thanh" w:date="2024-12-27T21:52:00Z" w16du:dateUtc="2024-12-27T14:52:00Z">
                  <w:rPr>
                    <w:rStyle w:val="Hyperlink"/>
                    <w:rFonts w:ascii="Times New Roman" w:hAnsi="Times New Roman" w:cs="Times New Roman"/>
                    <w:noProof/>
                    <w:sz w:val="26"/>
                    <w:szCs w:val="26"/>
                  </w:rPr>
                </w:rPrChange>
              </w:rPr>
              <w:delText>CHƯƠNG 3: TRIỂN KHAI HỆ THỐNG</w:delText>
            </w:r>
            <w:r w:rsidRPr="00805128" w:rsidDel="00805128">
              <w:rPr>
                <w:rFonts w:ascii="Times New Roman" w:hAnsi="Times New Roman" w:cs="Times New Roman"/>
                <w:noProof/>
                <w:webHidden/>
                <w:sz w:val="26"/>
                <w:szCs w:val="26"/>
              </w:rPr>
              <w:tab/>
              <w:delText>57</w:delText>
            </w:r>
          </w:del>
        </w:p>
        <w:p w14:paraId="1C1F3D2E" w14:textId="540F9C9A" w:rsidR="00C449EE" w:rsidRPr="00805128" w:rsidDel="00805128" w:rsidRDefault="00C449EE">
          <w:pPr>
            <w:pStyle w:val="TOC2"/>
            <w:tabs>
              <w:tab w:val="right" w:leader="dot" w:pos="9350"/>
            </w:tabs>
            <w:rPr>
              <w:del w:id="1014"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15" w:author="Phuc Pham Thanh" w:date="2024-12-27T21:51:00Z" w16du:dateUtc="2024-12-27T14:51:00Z">
            <w:r w:rsidRPr="00805128" w:rsidDel="00805128">
              <w:rPr>
                <w:rFonts w:ascii="Times New Roman" w:hAnsi="Times New Roman" w:cs="Times New Roman"/>
                <w:noProof/>
                <w:sz w:val="26"/>
                <w:szCs w:val="26"/>
                <w:rPrChange w:id="1016" w:author="Phuc Pham Thanh" w:date="2024-12-27T21:52:00Z" w16du:dateUtc="2024-12-27T14:52:00Z">
                  <w:rPr>
                    <w:rStyle w:val="Hyperlink"/>
                    <w:rFonts w:ascii="Times New Roman" w:hAnsi="Times New Roman" w:cs="Times New Roman"/>
                    <w:noProof/>
                    <w:sz w:val="26"/>
                    <w:szCs w:val="26"/>
                  </w:rPr>
                </w:rPrChange>
              </w:rPr>
              <w:delText>3.1. Yêu cầu hệ thống</w:delText>
            </w:r>
            <w:r w:rsidRPr="00805128" w:rsidDel="00805128">
              <w:rPr>
                <w:rFonts w:ascii="Times New Roman" w:hAnsi="Times New Roman" w:cs="Times New Roman"/>
                <w:noProof/>
                <w:webHidden/>
                <w:sz w:val="26"/>
                <w:szCs w:val="26"/>
              </w:rPr>
              <w:tab/>
              <w:delText>57</w:delText>
            </w:r>
          </w:del>
        </w:p>
        <w:p w14:paraId="757ADF88" w14:textId="2B3F0C09" w:rsidR="00C449EE" w:rsidRPr="00805128" w:rsidDel="00805128" w:rsidRDefault="00C449EE">
          <w:pPr>
            <w:pStyle w:val="TOC2"/>
            <w:tabs>
              <w:tab w:val="right" w:leader="dot" w:pos="9350"/>
            </w:tabs>
            <w:rPr>
              <w:del w:id="1017"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18" w:author="Phuc Pham Thanh" w:date="2024-12-27T21:51:00Z" w16du:dateUtc="2024-12-27T14:51:00Z">
            <w:r w:rsidRPr="00805128" w:rsidDel="00805128">
              <w:rPr>
                <w:rFonts w:ascii="Times New Roman" w:hAnsi="Times New Roman" w:cs="Times New Roman"/>
                <w:noProof/>
                <w:sz w:val="26"/>
                <w:szCs w:val="26"/>
                <w:rPrChange w:id="1019" w:author="Phuc Pham Thanh" w:date="2024-12-27T21:52:00Z" w16du:dateUtc="2024-12-27T14:52:00Z">
                  <w:rPr>
                    <w:rStyle w:val="Hyperlink"/>
                    <w:rFonts w:ascii="Times New Roman" w:hAnsi="Times New Roman" w:cs="Times New Roman"/>
                    <w:noProof/>
                    <w:sz w:val="26"/>
                    <w:szCs w:val="26"/>
                  </w:rPr>
                </w:rPrChange>
              </w:rPr>
              <w:delText>3.2. Cài đặt hệ thống, tích hợp dịch vụ</w:delText>
            </w:r>
            <w:r w:rsidRPr="00805128" w:rsidDel="00805128">
              <w:rPr>
                <w:rFonts w:ascii="Times New Roman" w:hAnsi="Times New Roman" w:cs="Times New Roman"/>
                <w:noProof/>
                <w:webHidden/>
                <w:sz w:val="26"/>
                <w:szCs w:val="26"/>
              </w:rPr>
              <w:tab/>
              <w:delText>57</w:delText>
            </w:r>
          </w:del>
        </w:p>
        <w:p w14:paraId="05DE4BBC" w14:textId="5AFBC3F0" w:rsidR="00C449EE" w:rsidRPr="00805128" w:rsidDel="00805128" w:rsidRDefault="00C449EE">
          <w:pPr>
            <w:pStyle w:val="TOC3"/>
            <w:tabs>
              <w:tab w:val="right" w:leader="dot" w:pos="9350"/>
            </w:tabs>
            <w:rPr>
              <w:del w:id="1020"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21" w:author="Phuc Pham Thanh" w:date="2024-12-27T21:51:00Z" w16du:dateUtc="2024-12-27T14:51:00Z">
            <w:r w:rsidRPr="00805128" w:rsidDel="00805128">
              <w:rPr>
                <w:rFonts w:ascii="Times New Roman" w:hAnsi="Times New Roman" w:cs="Times New Roman"/>
                <w:noProof/>
                <w:sz w:val="26"/>
                <w:szCs w:val="26"/>
                <w:rPrChange w:id="1022" w:author="Phuc Pham Thanh" w:date="2024-12-27T21:52:00Z" w16du:dateUtc="2024-12-27T14:52:00Z">
                  <w:rPr>
                    <w:rStyle w:val="Hyperlink"/>
                    <w:rFonts w:ascii="Times New Roman" w:hAnsi="Times New Roman" w:cs="Times New Roman"/>
                    <w:noProof/>
                    <w:sz w:val="26"/>
                    <w:szCs w:val="26"/>
                  </w:rPr>
                </w:rPrChange>
              </w:rPr>
              <w:delText>3.2.1. Cài đặt hệ thống:</w:delText>
            </w:r>
            <w:r w:rsidRPr="00805128" w:rsidDel="00805128">
              <w:rPr>
                <w:rFonts w:ascii="Times New Roman" w:hAnsi="Times New Roman" w:cs="Times New Roman"/>
                <w:noProof/>
                <w:webHidden/>
                <w:sz w:val="26"/>
                <w:szCs w:val="26"/>
              </w:rPr>
              <w:tab/>
              <w:delText>57</w:delText>
            </w:r>
          </w:del>
        </w:p>
        <w:p w14:paraId="3C0C315B" w14:textId="12830150" w:rsidR="00C449EE" w:rsidRPr="00805128" w:rsidDel="00805128" w:rsidRDefault="00C449EE">
          <w:pPr>
            <w:pStyle w:val="TOC3"/>
            <w:tabs>
              <w:tab w:val="right" w:leader="dot" w:pos="9350"/>
            </w:tabs>
            <w:rPr>
              <w:del w:id="1023"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24" w:author="Phuc Pham Thanh" w:date="2024-12-27T21:51:00Z" w16du:dateUtc="2024-12-27T14:51:00Z">
            <w:r w:rsidRPr="00805128" w:rsidDel="00805128">
              <w:rPr>
                <w:rFonts w:ascii="Times New Roman" w:hAnsi="Times New Roman" w:cs="Times New Roman"/>
                <w:noProof/>
                <w:sz w:val="26"/>
                <w:szCs w:val="26"/>
                <w:rPrChange w:id="1025" w:author="Phuc Pham Thanh" w:date="2024-12-27T21:52:00Z" w16du:dateUtc="2024-12-27T14:52:00Z">
                  <w:rPr>
                    <w:rStyle w:val="Hyperlink"/>
                    <w:rFonts w:ascii="Times New Roman" w:hAnsi="Times New Roman" w:cs="Times New Roman"/>
                    <w:noProof/>
                    <w:sz w:val="26"/>
                    <w:szCs w:val="26"/>
                  </w:rPr>
                </w:rPrChange>
              </w:rPr>
              <w:delText>3.2.2. Tích hợp dịch vụ</w:delText>
            </w:r>
            <w:r w:rsidRPr="00805128" w:rsidDel="00805128">
              <w:rPr>
                <w:rFonts w:ascii="Times New Roman" w:hAnsi="Times New Roman" w:cs="Times New Roman"/>
                <w:noProof/>
                <w:webHidden/>
                <w:sz w:val="26"/>
                <w:szCs w:val="26"/>
              </w:rPr>
              <w:tab/>
              <w:delText>58</w:delText>
            </w:r>
          </w:del>
        </w:p>
        <w:p w14:paraId="3ACE4388" w14:textId="2907DE80" w:rsidR="00C449EE" w:rsidRPr="00805128" w:rsidDel="00805128" w:rsidRDefault="00C449EE">
          <w:pPr>
            <w:pStyle w:val="TOC2"/>
            <w:tabs>
              <w:tab w:val="right" w:leader="dot" w:pos="9350"/>
            </w:tabs>
            <w:rPr>
              <w:del w:id="1026"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27" w:author="Phuc Pham Thanh" w:date="2024-12-27T21:51:00Z" w16du:dateUtc="2024-12-27T14:51:00Z">
            <w:r w:rsidRPr="00805128" w:rsidDel="00805128">
              <w:rPr>
                <w:rFonts w:ascii="Times New Roman" w:hAnsi="Times New Roman" w:cs="Times New Roman"/>
                <w:noProof/>
                <w:sz w:val="26"/>
                <w:szCs w:val="26"/>
                <w:rPrChange w:id="1028" w:author="Phuc Pham Thanh" w:date="2024-12-27T21:52:00Z" w16du:dateUtc="2024-12-27T14:52:00Z">
                  <w:rPr>
                    <w:rStyle w:val="Hyperlink"/>
                    <w:rFonts w:ascii="Times New Roman" w:hAnsi="Times New Roman" w:cs="Times New Roman"/>
                    <w:noProof/>
                    <w:sz w:val="26"/>
                    <w:szCs w:val="26"/>
                  </w:rPr>
                </w:rPrChange>
              </w:rPr>
              <w:delText>3.3. Giao diện website</w:delText>
            </w:r>
            <w:r w:rsidRPr="00805128" w:rsidDel="00805128">
              <w:rPr>
                <w:rFonts w:ascii="Times New Roman" w:hAnsi="Times New Roman" w:cs="Times New Roman"/>
                <w:noProof/>
                <w:webHidden/>
                <w:sz w:val="26"/>
                <w:szCs w:val="26"/>
              </w:rPr>
              <w:tab/>
              <w:delText>61</w:delText>
            </w:r>
          </w:del>
        </w:p>
        <w:p w14:paraId="16017939" w14:textId="28923BB9" w:rsidR="00C449EE" w:rsidRPr="00805128" w:rsidDel="00805128" w:rsidRDefault="00C449EE">
          <w:pPr>
            <w:pStyle w:val="TOC2"/>
            <w:tabs>
              <w:tab w:val="right" w:leader="dot" w:pos="9350"/>
            </w:tabs>
            <w:rPr>
              <w:del w:id="1029"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30" w:author="Phuc Pham Thanh" w:date="2024-12-27T21:51:00Z" w16du:dateUtc="2024-12-27T14:51:00Z">
            <w:r w:rsidRPr="00805128" w:rsidDel="00805128">
              <w:rPr>
                <w:rFonts w:ascii="Times New Roman" w:hAnsi="Times New Roman" w:cs="Times New Roman"/>
                <w:noProof/>
                <w:sz w:val="26"/>
                <w:szCs w:val="26"/>
                <w:rPrChange w:id="1031" w:author="Phuc Pham Thanh" w:date="2024-12-27T21:52:00Z" w16du:dateUtc="2024-12-27T14:52:00Z">
                  <w:rPr>
                    <w:rStyle w:val="Hyperlink"/>
                    <w:rFonts w:ascii="Times New Roman" w:hAnsi="Times New Roman" w:cs="Times New Roman"/>
                    <w:noProof/>
                    <w:sz w:val="26"/>
                    <w:szCs w:val="26"/>
                  </w:rPr>
                </w:rPrChange>
              </w:rPr>
              <w:delText>3.4. Tổng kết chương</w:delText>
            </w:r>
            <w:r w:rsidRPr="00805128" w:rsidDel="00805128">
              <w:rPr>
                <w:rFonts w:ascii="Times New Roman" w:hAnsi="Times New Roman" w:cs="Times New Roman"/>
                <w:noProof/>
                <w:webHidden/>
                <w:sz w:val="26"/>
                <w:szCs w:val="26"/>
              </w:rPr>
              <w:tab/>
              <w:delText>66</w:delText>
            </w:r>
          </w:del>
        </w:p>
        <w:p w14:paraId="519437C1" w14:textId="2866B539" w:rsidR="00C449EE" w:rsidRPr="00805128" w:rsidDel="00805128" w:rsidRDefault="00C449EE">
          <w:pPr>
            <w:pStyle w:val="TOC1"/>
            <w:tabs>
              <w:tab w:val="right" w:leader="dot" w:pos="9350"/>
            </w:tabs>
            <w:rPr>
              <w:del w:id="1032" w:author="Phuc Pham Thanh" w:date="2024-12-27T21:51:00Z" w16du:dateUtc="2024-12-27T14:51:00Z"/>
              <w:rFonts w:ascii="Times New Roman" w:eastAsiaTheme="minorEastAsia" w:hAnsi="Times New Roman" w:cs="Times New Roman"/>
              <w:noProof/>
              <w:kern w:val="2"/>
              <w:sz w:val="26"/>
              <w:szCs w:val="26"/>
              <w:lang w:eastAsia="zh-CN"/>
              <w14:ligatures w14:val="standardContextual"/>
            </w:rPr>
          </w:pPr>
          <w:del w:id="1033" w:author="Phuc Pham Thanh" w:date="2024-12-27T21:51:00Z" w16du:dateUtc="2024-12-27T14:51:00Z">
            <w:r w:rsidRPr="00805128" w:rsidDel="00805128">
              <w:rPr>
                <w:rFonts w:ascii="Times New Roman" w:hAnsi="Times New Roman" w:cs="Times New Roman"/>
                <w:noProof/>
                <w:sz w:val="26"/>
                <w:szCs w:val="26"/>
                <w:rPrChange w:id="1034" w:author="Phuc Pham Thanh" w:date="2024-12-27T21:52:00Z" w16du:dateUtc="2024-12-27T14:52:00Z">
                  <w:rPr>
                    <w:rStyle w:val="Hyperlink"/>
                    <w:rFonts w:ascii="Times New Roman" w:hAnsi="Times New Roman" w:cs="Times New Roman"/>
                    <w:noProof/>
                    <w:sz w:val="26"/>
                    <w:szCs w:val="26"/>
                  </w:rPr>
                </w:rPrChange>
              </w:rPr>
              <w:delText>KẾT LUẬN</w:delText>
            </w:r>
            <w:r w:rsidRPr="00805128" w:rsidDel="00805128">
              <w:rPr>
                <w:rFonts w:ascii="Times New Roman" w:hAnsi="Times New Roman" w:cs="Times New Roman"/>
                <w:noProof/>
                <w:webHidden/>
                <w:sz w:val="26"/>
                <w:szCs w:val="26"/>
              </w:rPr>
              <w:tab/>
              <w:delText>67</w:delText>
            </w:r>
          </w:del>
        </w:p>
        <w:p w14:paraId="3E2BBBDC" w14:textId="64D0D0DC" w:rsidR="00C449EE" w:rsidRPr="00805128" w:rsidDel="00805128" w:rsidRDefault="00C449EE">
          <w:pPr>
            <w:pStyle w:val="TOC1"/>
            <w:tabs>
              <w:tab w:val="right" w:leader="dot" w:pos="9350"/>
            </w:tabs>
            <w:rPr>
              <w:del w:id="1035" w:author="Phuc Pham Thanh" w:date="2024-12-27T21:51:00Z" w16du:dateUtc="2024-12-27T14:51:00Z"/>
              <w:rFonts w:ascii="Times New Roman" w:eastAsiaTheme="minorEastAsia" w:hAnsi="Times New Roman" w:cs="Times New Roman"/>
              <w:noProof/>
              <w:kern w:val="2"/>
              <w:lang w:eastAsia="zh-CN"/>
              <w14:ligatures w14:val="standardContextual"/>
            </w:rPr>
          </w:pPr>
          <w:del w:id="1036" w:author="Phuc Pham Thanh" w:date="2024-12-27T21:51:00Z" w16du:dateUtc="2024-12-27T14:51:00Z">
            <w:r w:rsidRPr="00805128" w:rsidDel="00805128">
              <w:rPr>
                <w:rFonts w:ascii="Times New Roman" w:hAnsi="Times New Roman" w:cs="Times New Roman"/>
                <w:noProof/>
                <w:sz w:val="26"/>
                <w:szCs w:val="26"/>
                <w:rPrChange w:id="1037" w:author="Phuc Pham Thanh" w:date="2024-12-27T21:52:00Z" w16du:dateUtc="2024-12-27T14:52:00Z">
                  <w:rPr>
                    <w:rStyle w:val="Hyperlink"/>
                    <w:rFonts w:ascii="Times New Roman" w:hAnsi="Times New Roman" w:cs="Times New Roman"/>
                    <w:noProof/>
                    <w:sz w:val="26"/>
                    <w:szCs w:val="26"/>
                  </w:rPr>
                </w:rPrChange>
              </w:rPr>
              <w:delText>TÀI LIỆU THAM KHẢO</w:delText>
            </w:r>
            <w:r w:rsidRPr="00805128" w:rsidDel="00805128">
              <w:rPr>
                <w:rFonts w:ascii="Times New Roman" w:hAnsi="Times New Roman" w:cs="Times New Roman"/>
                <w:noProof/>
                <w:webHidden/>
                <w:sz w:val="26"/>
                <w:szCs w:val="26"/>
              </w:rPr>
              <w:tab/>
              <w:delText>69</w:delText>
            </w:r>
          </w:del>
        </w:p>
        <w:p w14:paraId="760C1DDB" w14:textId="2654F392" w:rsidR="00C449EE" w:rsidRPr="00805128" w:rsidRDefault="00C449EE">
          <w:r w:rsidRPr="00805128">
            <w:rPr>
              <w:rFonts w:ascii="Times New Roman" w:hAnsi="Times New Roman" w:cs="Times New Roman"/>
              <w:noProof/>
            </w:rPr>
            <w:fldChar w:fldCharType="end"/>
          </w:r>
        </w:p>
      </w:sdtContent>
    </w:sdt>
    <w:p w14:paraId="261E88A3" w14:textId="77777777" w:rsidR="00F95225" w:rsidRPr="00363E6E" w:rsidRDefault="00F95225" w:rsidP="00363E6E"/>
    <w:p w14:paraId="2D2C5470" w14:textId="377CFE8C" w:rsidR="00F60C10" w:rsidRDefault="00F60C10" w:rsidP="00AD6192">
      <w:pPr>
        <w:tabs>
          <w:tab w:val="left" w:pos="567"/>
        </w:tabs>
        <w:rPr>
          <w:rFonts w:ascii="Times New Roman" w:eastAsiaTheme="majorEastAsia" w:hAnsi="Times New Roman" w:cstheme="majorBidi"/>
          <w:b/>
          <w:sz w:val="28"/>
          <w:szCs w:val="32"/>
        </w:rPr>
      </w:pPr>
      <w:r>
        <w:br w:type="page"/>
      </w:r>
    </w:p>
    <w:p w14:paraId="7CF01CCB" w14:textId="393479AB" w:rsidR="005E5168" w:rsidRPr="00426765" w:rsidRDefault="005E5168" w:rsidP="00694FB8">
      <w:pPr>
        <w:pStyle w:val="Heading1"/>
        <w:rPr>
          <w:rFonts w:cs="Times New Roman"/>
        </w:rPr>
      </w:pPr>
      <w:bookmarkStart w:id="1038" w:name="_Toc186058277"/>
      <w:bookmarkStart w:id="1039" w:name="_Toc186228712"/>
      <w:r w:rsidRPr="00456C49">
        <w:lastRenderedPageBreak/>
        <w:t>DANH MỤC BẢNG</w:t>
      </w:r>
      <w:bookmarkEnd w:id="1038"/>
      <w:bookmarkEnd w:id="1039"/>
    </w:p>
    <w:p w14:paraId="05DB828A" w14:textId="512BAB0B" w:rsidR="005E5168" w:rsidRPr="00AF0598" w:rsidRDefault="005E5168" w:rsidP="00694FB8">
      <w:pPr>
        <w:pStyle w:val="table"/>
        <w:tabs>
          <w:tab w:val="left" w:pos="567"/>
        </w:tabs>
      </w:pPr>
    </w:p>
    <w:p w14:paraId="188F9407" w14:textId="7FE6C6C4" w:rsidR="00DA7408" w:rsidRPr="00DA7408" w:rsidRDefault="00ED6EF3"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3F32009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53ACEAC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F3514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525D027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20226D0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2E9D33C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7DBC3F2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726607D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7EDC245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7C51539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3244B4A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AD89FB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5522C25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25231C9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52E57F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7C4E20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0AF093B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121C96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F49F01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60F5DDA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50715C3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23BAD2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694FB8">
      <w:pPr>
        <w:tabs>
          <w:tab w:val="left" w:pos="567"/>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694FB8">
      <w:pPr>
        <w:tabs>
          <w:tab w:val="left" w:pos="567"/>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rsidP="00694FB8">
      <w:pPr>
        <w:tabs>
          <w:tab w:val="left" w:pos="567"/>
        </w:tabs>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694FB8">
      <w:pPr>
        <w:pStyle w:val="Heading1"/>
      </w:pPr>
      <w:bookmarkStart w:id="1040" w:name="_Toc186058278"/>
      <w:bookmarkStart w:id="1041" w:name="_Toc186228713"/>
      <w:r w:rsidRPr="00456C49">
        <w:lastRenderedPageBreak/>
        <w:t>DANH MỤC HÌNH ẢNH</w:t>
      </w:r>
      <w:bookmarkEnd w:id="1040"/>
      <w:bookmarkEnd w:id="1041"/>
    </w:p>
    <w:p w14:paraId="2BE67C2C" w14:textId="7E411D88" w:rsidR="00DA7408" w:rsidRPr="00DA7408" w:rsidRDefault="00DA2754"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0F1C4B2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49A4FA3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46EC4C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1C062F2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1C96828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6839D78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22573FD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27AABE8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005F15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269BF1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4BAB16E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80D0D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08D9C09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695369F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4FE6B0D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1DC038D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1D74041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1DD07C0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22C06D6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2D60EFE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2C1158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F7DBBA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33A89D2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227E01C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560206D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41995BC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2F4ADC2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7744498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5698F9B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555DBE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65546C4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2CC5539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7970681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0CBD6DE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097974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0A334E7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5740B60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009CC70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4B78A9C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66DAC056" w14:textId="6F16A85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53</w:t>
        </w:r>
        <w:r w:rsidRPr="00DA7408">
          <w:rPr>
            <w:rFonts w:ascii="Times New Roman" w:hAnsi="Times New Roman" w:cs="Times New Roman"/>
            <w:noProof/>
            <w:webHidden/>
            <w:sz w:val="26"/>
            <w:szCs w:val="26"/>
          </w:rPr>
          <w:fldChar w:fldCharType="end"/>
        </w:r>
      </w:hyperlink>
    </w:p>
    <w:p w14:paraId="711192BC" w14:textId="24FAEE2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5344D20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3F10CDD7" w14:textId="2D6CC6A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06F46C0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123AD1E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A6C059C" w14:textId="4CD7971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75945A7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603813E" w14:textId="1B141E2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34BE1C2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459C8E5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7615CA3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2F394BB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4E48615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60C934F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511E6E9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52A588C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462D7A3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6952A4C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6DBBAFB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03D4C60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6DDAAF3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2096E1B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7C2B2981" w:rsidR="00DA7408" w:rsidRDefault="00DA7408" w:rsidP="00694FB8">
      <w:pPr>
        <w:pStyle w:val="TOC1"/>
        <w:tabs>
          <w:tab w:val="left" w:pos="567"/>
          <w:tab w:val="right" w:leader="dot" w:pos="9350"/>
        </w:tabs>
        <w:rPr>
          <w:rFonts w:ascii="Times New Roman" w:hAnsi="Times New Roman" w:cs="Times New Roman"/>
          <w:noProof/>
          <w:sz w:val="26"/>
          <w:szCs w:val="26"/>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5156BA00" w14:textId="77777777" w:rsidR="00436711" w:rsidRDefault="00436711" w:rsidP="00436711">
      <w:pPr>
        <w:rPr>
          <w:noProof/>
        </w:rPr>
      </w:pPr>
    </w:p>
    <w:p w14:paraId="7922A6C5" w14:textId="77777777" w:rsidR="00436711" w:rsidRPr="00363E6E" w:rsidRDefault="00436711" w:rsidP="00363E6E">
      <w:pPr>
        <w:rPr>
          <w:noProof/>
        </w:rPr>
      </w:pPr>
    </w:p>
    <w:p w14:paraId="6D1EA7AA" w14:textId="2A8FE743" w:rsidR="005E5168" w:rsidRPr="00456C49" w:rsidRDefault="00DA2754" w:rsidP="00694FB8">
      <w:pPr>
        <w:pStyle w:val="Heading1"/>
      </w:pPr>
      <w:r w:rsidRPr="00C365A3">
        <w:rPr>
          <w:rFonts w:cs="Times New Roman"/>
        </w:rPr>
        <w:fldChar w:fldCharType="end"/>
      </w:r>
      <w:bookmarkStart w:id="1042" w:name="_Toc186058279"/>
      <w:bookmarkStart w:id="1043" w:name="_Toc186228714"/>
      <w:r w:rsidR="0008318F" w:rsidRPr="00456C49">
        <w:t>DANH MỤC THUẬT NGỮ VÀ CÁC TỪ VIẾT TẮT</w:t>
      </w:r>
      <w:bookmarkEnd w:id="1042"/>
      <w:bookmarkEnd w:id="104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694FB8">
            <w:pPr>
              <w:tabs>
                <w:tab w:val="left" w:pos="567"/>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694FB8">
            <w:pPr>
              <w:tabs>
                <w:tab w:val="left" w:pos="567"/>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694FB8">
      <w:pPr>
        <w:tabs>
          <w:tab w:val="left" w:pos="567"/>
        </w:tabs>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694FB8">
      <w:pPr>
        <w:pStyle w:val="Heading1"/>
      </w:pPr>
      <w:bookmarkStart w:id="1044" w:name="_Toc186058280"/>
      <w:bookmarkStart w:id="1045" w:name="_Toc186228715"/>
      <w:r w:rsidRPr="00456C49">
        <w:lastRenderedPageBreak/>
        <w:t>LỜI MỞ ĐẦU</w:t>
      </w:r>
      <w:bookmarkEnd w:id="1044"/>
      <w:bookmarkEnd w:id="1045"/>
    </w:p>
    <w:p w14:paraId="42A8CF5D" w14:textId="4BD765B5"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2165B024"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3D5C5221"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694FB8">
      <w:pPr>
        <w:pStyle w:val="NormalWeb"/>
        <w:tabs>
          <w:tab w:val="left" w:pos="567"/>
        </w:tabs>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694FB8">
      <w:pPr>
        <w:pStyle w:val="NormalWeb"/>
        <w:tabs>
          <w:tab w:val="left" w:pos="567"/>
        </w:tabs>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694FB8">
      <w:pPr>
        <w:pStyle w:val="NormalWeb"/>
        <w:tabs>
          <w:tab w:val="left" w:pos="567"/>
        </w:tabs>
        <w:spacing w:line="312" w:lineRule="auto"/>
        <w:ind w:firstLine="720"/>
        <w:jc w:val="both"/>
        <w:rPr>
          <w:sz w:val="26"/>
          <w:szCs w:val="26"/>
        </w:rPr>
      </w:pPr>
      <w:r>
        <w:br w:type="page"/>
      </w:r>
    </w:p>
    <w:p w14:paraId="55995B8D" w14:textId="77777777" w:rsidR="00EF5F10" w:rsidRDefault="00EF5F10" w:rsidP="00694FB8">
      <w:pPr>
        <w:pStyle w:val="Heading1"/>
        <w:sectPr w:rsidR="00EF5F10" w:rsidSect="0086601E">
          <w:headerReference w:type="first" r:id="rId13"/>
          <w:footerReference w:type="first" r:id="rId14"/>
          <w:type w:val="continuous"/>
          <w:pgSz w:w="12240" w:h="15840" w:code="1"/>
          <w:pgMar w:top="1440" w:right="1440" w:bottom="1440" w:left="1440" w:header="720" w:footer="720" w:gutter="0"/>
          <w:pgNumType w:fmt="lowerRoman" w:start="1"/>
          <w:cols w:space="720"/>
          <w:titlePg/>
          <w:docGrid w:linePitch="360"/>
        </w:sectPr>
      </w:pPr>
      <w:bookmarkStart w:id="1046" w:name="_Toc186058281"/>
    </w:p>
    <w:p w14:paraId="09694CC1" w14:textId="6AE21204" w:rsidR="00FF2CD8" w:rsidRPr="00FF2CD8" w:rsidRDefault="00FF2CD8" w:rsidP="00363E6E">
      <w:pPr>
        <w:pStyle w:val="Heading1"/>
      </w:pPr>
      <w:bookmarkStart w:id="1047" w:name="_Toc186228716"/>
      <w:bookmarkEnd w:id="1046"/>
      <w:r w:rsidRPr="00456C49">
        <w:rPr>
          <w:rFonts w:eastAsia="Times New Roman"/>
        </w:rPr>
        <w:lastRenderedPageBreak/>
        <w:t xml:space="preserve">CHƯƠNG </w:t>
      </w:r>
      <w:r>
        <w:rPr>
          <w:rFonts w:eastAsia="Times New Roman"/>
        </w:rPr>
        <w:t>1</w:t>
      </w:r>
      <w:r w:rsidRPr="00456C49">
        <w:rPr>
          <w:rFonts w:eastAsia="Times New Roman"/>
        </w:rPr>
        <w:t xml:space="preserve">: </w:t>
      </w:r>
      <w:r w:rsidRPr="00FF2CD8">
        <w:t>ĐẶT VẤN ĐỀ</w:t>
      </w:r>
      <w:bookmarkEnd w:id="1047"/>
    </w:p>
    <w:p w14:paraId="5412B01E" w14:textId="05E63044" w:rsidR="00FF2CD8" w:rsidRPr="00456C49" w:rsidRDefault="00FF2CD8" w:rsidP="00FF2CD8">
      <w:pPr>
        <w:pStyle w:val="Heading2"/>
        <w:tabs>
          <w:tab w:val="left" w:pos="567"/>
        </w:tabs>
        <w:spacing w:line="312" w:lineRule="auto"/>
        <w:rPr>
          <w:rFonts w:cs="Times New Roman"/>
        </w:rPr>
      </w:pPr>
      <w:bookmarkStart w:id="1048" w:name="_Toc186228717"/>
      <w:r w:rsidRPr="00456C49">
        <w:rPr>
          <w:rFonts w:cs="Times New Roman"/>
        </w:rPr>
        <w:t>1.</w:t>
      </w:r>
      <w:r>
        <w:rPr>
          <w:rFonts w:cs="Times New Roman"/>
        </w:rPr>
        <w:t>1</w:t>
      </w:r>
      <w:r w:rsidRPr="00456C49">
        <w:rPr>
          <w:rFonts w:cs="Times New Roman"/>
        </w:rPr>
        <w:t xml:space="preserve">. </w:t>
      </w:r>
      <w:r w:rsidRPr="00FF2CD8">
        <w:t>Giới thiệu đề tài</w:t>
      </w:r>
      <w:bookmarkEnd w:id="1048"/>
    </w:p>
    <w:p w14:paraId="2C3DA4EC" w14:textId="4DE05DCB" w:rsidR="00937705" w:rsidRDefault="005C6C85"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sz w:val="26"/>
          <w:szCs w:val="26"/>
        </w:rPr>
        <w:tab/>
      </w:r>
      <w:r w:rsidR="00937705" w:rsidRPr="00937705">
        <w:rPr>
          <w:rFonts w:ascii="Times New Roman" w:eastAsia="Times New Roman" w:hAnsi="Times New Roman" w:cs="Times New Roman"/>
          <w:sz w:val="26"/>
          <w:szCs w:val="26"/>
        </w:rPr>
        <w:t xml:space="preserve">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w:t>
      </w:r>
      <w:r>
        <w:rPr>
          <w:rFonts w:ascii="Times New Roman" w:eastAsia="Times New Roman" w:hAnsi="Times New Roman" w:cs="Times New Roman"/>
          <w:sz w:val="26"/>
          <w:szCs w:val="26"/>
        </w:rPr>
        <w:t xml:space="preserve">như vậy, </w:t>
      </w:r>
      <w:r w:rsidR="00937705" w:rsidRPr="00937705">
        <w:rPr>
          <w:rFonts w:ascii="Times New Roman" w:eastAsia="Times New Roman" w:hAnsi="Times New Roman" w:cs="Times New Roman"/>
          <w:sz w:val="26"/>
          <w:szCs w:val="26"/>
        </w:rPr>
        <w:t xml:space="preserve">một cửa hàng thời trang bán giày </w:t>
      </w:r>
      <w:r>
        <w:rPr>
          <w:rFonts w:ascii="Times New Roman" w:eastAsia="Times New Roman" w:hAnsi="Times New Roman" w:cs="Times New Roman"/>
          <w:sz w:val="26"/>
          <w:szCs w:val="26"/>
        </w:rPr>
        <w:t xml:space="preserve">cần </w:t>
      </w:r>
      <w:r w:rsidR="00937705" w:rsidRPr="00937705">
        <w:rPr>
          <w:rFonts w:ascii="Times New Roman" w:eastAsia="Times New Roman" w:hAnsi="Times New Roman" w:cs="Times New Roman"/>
          <w:sz w:val="26"/>
          <w:szCs w:val="26"/>
        </w:rPr>
        <w:t>phải đ</w:t>
      </w:r>
      <w:r>
        <w:rPr>
          <w:rFonts w:ascii="Times New Roman" w:eastAsia="Times New Roman" w:hAnsi="Times New Roman" w:cs="Times New Roman"/>
          <w:sz w:val="26"/>
          <w:szCs w:val="26"/>
        </w:rPr>
        <w:t>ố</w:t>
      </w:r>
      <w:r w:rsidR="00937705" w:rsidRPr="00937705">
        <w:rPr>
          <w:rFonts w:ascii="Times New Roman" w:eastAsia="Times New Roman" w:hAnsi="Times New Roman" w:cs="Times New Roman"/>
          <w:sz w:val="26"/>
          <w:szCs w:val="26"/>
        </w:rPr>
        <w:t>i mặt</w:t>
      </w:r>
      <w:r>
        <w:rPr>
          <w:rFonts w:ascii="Times New Roman" w:eastAsia="Times New Roman" w:hAnsi="Times New Roman" w:cs="Times New Roman"/>
          <w:sz w:val="26"/>
          <w:szCs w:val="26"/>
        </w:rPr>
        <w:t xml:space="preserve"> với</w:t>
      </w:r>
      <w:r w:rsidR="00937705" w:rsidRPr="00937705">
        <w:rPr>
          <w:rFonts w:ascii="Times New Roman" w:eastAsia="Times New Roman" w:hAnsi="Times New Roman" w:cs="Times New Roman"/>
          <w:sz w:val="26"/>
          <w:szCs w:val="26"/>
        </w:rPr>
        <w:t>:</w:t>
      </w:r>
    </w:p>
    <w:p w14:paraId="1CB24596"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7E244256"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5011DBF2"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 ….</w:t>
      </w:r>
    </w:p>
    <w:p w14:paraId="2EE46BB3" w14:textId="09C5B65F" w:rsidR="000D3AD1" w:rsidRPr="00456C49" w:rsidRDefault="005C6C85"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F45F8" w:rsidRPr="00456C49">
        <w:rPr>
          <w:rFonts w:ascii="Times New Roman" w:eastAsia="Times New Roman" w:hAnsi="Times New Roman" w:cs="Times New Roman"/>
          <w:sz w:val="26"/>
          <w:szCs w:val="26"/>
        </w:rPr>
        <w:t>Do đó đề tài “</w:t>
      </w:r>
      <w:r w:rsidR="00AF45F8"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00AF45F8" w:rsidRPr="00456C49">
        <w:rPr>
          <w:rFonts w:ascii="Times New Roman" w:eastAsia="Times New Roman" w:hAnsi="Times New Roman" w:cs="Times New Roman"/>
          <w:b/>
          <w:bCs/>
          <w:i/>
          <w:iCs/>
          <w:sz w:val="26"/>
          <w:szCs w:val="26"/>
        </w:rPr>
        <w:t>JS</w:t>
      </w:r>
      <w:r w:rsidR="00AF45F8"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029AC4C1" w:rsidR="000D3AD1" w:rsidRPr="00456C49" w:rsidRDefault="00D96EE6"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067ACEF3" w:rsidR="000D3AD1" w:rsidRPr="00456C49" w:rsidRDefault="00D96EE6" w:rsidP="00D96EE6">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0D3AD1"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337B19E6" w:rsidR="000D3AD1"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 xml:space="preserve">Qua đề tài này, </w:t>
      </w:r>
      <w:r w:rsidR="000E2986">
        <w:rPr>
          <w:rFonts w:ascii="Times New Roman" w:eastAsia="Times New Roman" w:hAnsi="Times New Roman" w:cs="Times New Roman"/>
          <w:sz w:val="26"/>
          <w:szCs w:val="26"/>
        </w:rPr>
        <w:t>tác giả</w:t>
      </w:r>
      <w:r w:rsidR="00692A27"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694FB8">
      <w:pPr>
        <w:pStyle w:val="Heading2"/>
        <w:tabs>
          <w:tab w:val="left" w:pos="567"/>
        </w:tabs>
        <w:spacing w:line="312" w:lineRule="auto"/>
        <w:rPr>
          <w:rFonts w:cs="Times New Roman"/>
        </w:rPr>
      </w:pPr>
      <w:bookmarkStart w:id="1049" w:name="_Toc186058283"/>
      <w:bookmarkStart w:id="1050" w:name="_Toc186228718"/>
      <w:r w:rsidRPr="00456C49">
        <w:rPr>
          <w:rFonts w:cs="Times New Roman"/>
        </w:rPr>
        <w:t>1.2. Mô tả bài toán</w:t>
      </w:r>
      <w:bookmarkEnd w:id="1049"/>
      <w:bookmarkEnd w:id="1050"/>
    </w:p>
    <w:p w14:paraId="33D0941A" w14:textId="36169B35" w:rsidR="00C65E30"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65E30" w:rsidRPr="00456C49">
        <w:rPr>
          <w:rFonts w:ascii="Times New Roman" w:eastAsia="Times New Roman" w:hAnsi="Times New Roman" w:cs="Times New Roman"/>
          <w:sz w:val="26"/>
          <w:szCs w:val="26"/>
        </w:rPr>
        <w:t>Bài toán: “</w:t>
      </w:r>
      <w:r w:rsidR="00C65E30"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00C65E30"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6EC6E5D" w:rsidR="00A176EB" w:rsidRPr="00456C49" w:rsidRDefault="008E2335"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176EB"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706B394F" w:rsidR="000574A5" w:rsidRPr="00456C49" w:rsidRDefault="008E2335"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E2A22"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002E2A22"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694FB8">
      <w:pPr>
        <w:pStyle w:val="Heading2"/>
        <w:tabs>
          <w:tab w:val="left" w:pos="567"/>
        </w:tabs>
        <w:spacing w:line="312" w:lineRule="auto"/>
        <w:rPr>
          <w:rFonts w:cs="Times New Roman"/>
        </w:rPr>
      </w:pPr>
      <w:bookmarkStart w:id="1051" w:name="_Toc186058284"/>
      <w:bookmarkStart w:id="1052" w:name="_Toc186228719"/>
      <w:r w:rsidRPr="00456C49">
        <w:rPr>
          <w:rFonts w:cs="Times New Roman"/>
        </w:rPr>
        <w:t>1.3. Giải quyết bài toán</w:t>
      </w:r>
      <w:bookmarkEnd w:id="1051"/>
      <w:bookmarkEnd w:id="1052"/>
    </w:p>
    <w:p w14:paraId="092CDCF3" w14:textId="1C4D054E" w:rsidR="000D3AD1" w:rsidRPr="00456C49" w:rsidRDefault="00D96EE6" w:rsidP="00D96EE6">
      <w:pPr>
        <w:pStyle w:val="NormalWeb"/>
        <w:tabs>
          <w:tab w:val="left" w:pos="567"/>
        </w:tabs>
        <w:spacing w:line="312" w:lineRule="auto"/>
        <w:jc w:val="both"/>
        <w:rPr>
          <w:sz w:val="26"/>
          <w:szCs w:val="26"/>
        </w:rPr>
      </w:pPr>
      <w:r>
        <w:rPr>
          <w:sz w:val="26"/>
          <w:szCs w:val="26"/>
        </w:rPr>
        <w:tab/>
      </w:r>
      <w:r w:rsidR="00FD2D89"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8E47487" w:rsidR="00FD2D89" w:rsidRPr="00456C49" w:rsidRDefault="00694FB8" w:rsidP="00694FB8">
      <w:pPr>
        <w:pStyle w:val="NormalWeb"/>
        <w:tabs>
          <w:tab w:val="left" w:pos="567"/>
        </w:tabs>
        <w:spacing w:line="312" w:lineRule="auto"/>
        <w:jc w:val="both"/>
        <w:rPr>
          <w:sz w:val="26"/>
          <w:szCs w:val="26"/>
        </w:rPr>
      </w:pPr>
      <w:r>
        <w:rPr>
          <w:b/>
          <w:bCs/>
          <w:sz w:val="26"/>
          <w:szCs w:val="26"/>
        </w:rPr>
        <w:tab/>
      </w:r>
      <w:r w:rsidR="00FD2D89" w:rsidRPr="00456C49">
        <w:rPr>
          <w:b/>
          <w:bCs/>
          <w:sz w:val="26"/>
          <w:szCs w:val="26"/>
        </w:rPr>
        <w:t>Đầu tiên, với khách hàng</w:t>
      </w:r>
      <w:r w:rsidR="00FD2D89"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Theo dõi danh sách đơn hàng đã đặt</w:t>
      </w:r>
    </w:p>
    <w:p w14:paraId="6914A093" w14:textId="6134891F" w:rsidR="00FA7109" w:rsidRPr="00456C49" w:rsidRDefault="00FA7109" w:rsidP="00694FB8">
      <w:pPr>
        <w:pStyle w:val="NormalWeb"/>
        <w:tabs>
          <w:tab w:val="left" w:pos="567"/>
        </w:tabs>
        <w:spacing w:line="312" w:lineRule="auto"/>
        <w:jc w:val="both"/>
        <w:rPr>
          <w:sz w:val="26"/>
          <w:szCs w:val="26"/>
        </w:rPr>
      </w:pPr>
      <w:r w:rsidRPr="00456C49">
        <w:rPr>
          <w:b/>
          <w:bCs/>
          <w:sz w:val="26"/>
          <w:szCs w:val="26"/>
        </w:rPr>
        <w:t xml:space="preserve"> </w:t>
      </w:r>
      <w:r w:rsidR="00D96EE6">
        <w:rPr>
          <w:b/>
          <w:bCs/>
          <w:sz w:val="26"/>
          <w:szCs w:val="26"/>
        </w:rPr>
        <w:tab/>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Đăng nhập hệ thống</w:t>
      </w:r>
    </w:p>
    <w:p w14:paraId="2977C89E" w14:textId="602C83C4"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người dùng</w:t>
      </w:r>
    </w:p>
    <w:p w14:paraId="26C7DD75" w14:textId="44A34D72"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thương hiệu</w:t>
      </w:r>
    </w:p>
    <w:p w14:paraId="47DEF823" w14:textId="1742AB8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Xử lý đơn hàng</w:t>
      </w:r>
    </w:p>
    <w:p w14:paraId="5DFAE46A" w14:textId="5596202D"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báo cáo, thống kê doanh số cửa hàng</w:t>
      </w:r>
    </w:p>
    <w:p w14:paraId="65E59C2C" w14:textId="377D58DB" w:rsidR="000574A5" w:rsidRPr="00456C49" w:rsidRDefault="00D96EE6" w:rsidP="00694FB8">
      <w:pPr>
        <w:pStyle w:val="NormalWeb"/>
        <w:tabs>
          <w:tab w:val="left" w:pos="567"/>
        </w:tabs>
        <w:spacing w:line="312" w:lineRule="auto"/>
        <w:jc w:val="both"/>
        <w:rPr>
          <w:sz w:val="26"/>
          <w:szCs w:val="26"/>
        </w:rPr>
      </w:pPr>
      <w:r>
        <w:rPr>
          <w:sz w:val="26"/>
          <w:szCs w:val="26"/>
        </w:rPr>
        <w:tab/>
      </w:r>
      <w:r w:rsidR="000574A5"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694FB8">
      <w:pPr>
        <w:pStyle w:val="NormalWeb"/>
        <w:tabs>
          <w:tab w:val="left" w:pos="567"/>
          <w:tab w:val="center" w:pos="4560"/>
        </w:tabs>
        <w:spacing w:line="312" w:lineRule="auto"/>
        <w:jc w:val="both"/>
        <w:outlineLvl w:val="1"/>
        <w:rPr>
          <w:b/>
          <w:bCs/>
          <w:sz w:val="26"/>
          <w:szCs w:val="26"/>
        </w:rPr>
      </w:pPr>
      <w:bookmarkStart w:id="1053" w:name="_Toc186058285"/>
      <w:bookmarkStart w:id="1054" w:name="_Toc186228720"/>
      <w:r w:rsidRPr="00456C49">
        <w:rPr>
          <w:b/>
          <w:bCs/>
          <w:sz w:val="26"/>
          <w:szCs w:val="26"/>
        </w:rPr>
        <w:t xml:space="preserve">1.4 </w:t>
      </w:r>
      <w:r w:rsidR="00286F12" w:rsidRPr="00456C49">
        <w:rPr>
          <w:b/>
          <w:bCs/>
          <w:sz w:val="26"/>
          <w:szCs w:val="26"/>
        </w:rPr>
        <w:t>Phương pháp phát triển phần mềm</w:t>
      </w:r>
      <w:bookmarkEnd w:id="1053"/>
      <w:bookmarkEnd w:id="1054"/>
    </w:p>
    <w:p w14:paraId="04262FD5" w14:textId="5EC6A74B" w:rsidR="00286F12" w:rsidRPr="00456C49" w:rsidRDefault="00D96EE6" w:rsidP="00694FB8">
      <w:pPr>
        <w:pStyle w:val="NormalWeb"/>
        <w:tabs>
          <w:tab w:val="left" w:pos="567"/>
          <w:tab w:val="center" w:pos="4560"/>
        </w:tabs>
        <w:spacing w:line="312" w:lineRule="auto"/>
        <w:jc w:val="both"/>
        <w:rPr>
          <w:sz w:val="26"/>
          <w:szCs w:val="26"/>
        </w:rPr>
      </w:pPr>
      <w:r>
        <w:rPr>
          <w:sz w:val="26"/>
          <w:szCs w:val="26"/>
        </w:rPr>
        <w:tab/>
      </w:r>
      <w:r w:rsidR="00286F12" w:rsidRPr="00456C49">
        <w:rPr>
          <w:sz w:val="26"/>
          <w:szCs w:val="26"/>
        </w:rPr>
        <w:t>Hệ thống được xây dựng và phát triển dựa trên mô hình Agile:</w:t>
      </w:r>
    </w:p>
    <w:p w14:paraId="62B4355B" w14:textId="45791510" w:rsidR="00F84782" w:rsidRPr="00456C49" w:rsidRDefault="00286F12" w:rsidP="00694FB8">
      <w:pPr>
        <w:pStyle w:val="NormalWeb"/>
        <w:tabs>
          <w:tab w:val="left" w:pos="567"/>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694FB8">
      <w:pPr>
        <w:pStyle w:val="image"/>
        <w:tabs>
          <w:tab w:val="left" w:pos="567"/>
        </w:tabs>
        <w:spacing w:line="312" w:lineRule="auto"/>
      </w:pPr>
      <w:bookmarkStart w:id="1055" w:name="_Toc186058189"/>
      <w:r w:rsidRPr="00456C49">
        <w:t>Hình 1.1. Mô hình Agile</w:t>
      </w:r>
      <w:bookmarkEnd w:id="1055"/>
    </w:p>
    <w:p w14:paraId="7976600E" w14:textId="0F1DBF9D" w:rsidR="00286F12" w:rsidRPr="00BF204D" w:rsidRDefault="000E2986" w:rsidP="00694FB8">
      <w:pPr>
        <w:pStyle w:val="NormalWeb"/>
        <w:numPr>
          <w:ilvl w:val="0"/>
          <w:numId w:val="7"/>
        </w:numPr>
        <w:tabs>
          <w:tab w:val="left" w:pos="567"/>
        </w:tabs>
        <w:spacing w:line="312" w:lineRule="auto"/>
        <w:jc w:val="both"/>
        <w:rPr>
          <w:sz w:val="26"/>
          <w:szCs w:val="26"/>
        </w:rPr>
      </w:pPr>
      <w:r>
        <w:rPr>
          <w:sz w:val="26"/>
          <w:szCs w:val="26"/>
        </w:rPr>
        <w:t xml:space="preserve"> </w:t>
      </w:r>
      <w:r w:rsidR="00286F12" w:rsidRPr="00BF204D">
        <w:rPr>
          <w:sz w:val="26"/>
          <w:szCs w:val="26"/>
        </w:rPr>
        <w:t>Ưu điểm:</w:t>
      </w:r>
    </w:p>
    <w:p w14:paraId="5AE32657" w14:textId="67709E74"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46FA250F"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3CEDE700"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694FB8">
      <w:pPr>
        <w:widowControl w:val="0"/>
        <w:numPr>
          <w:ilvl w:val="0"/>
          <w:numId w:val="4"/>
        </w:numPr>
        <w:tabs>
          <w:tab w:val="left" w:pos="567"/>
        </w:tabs>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0D5D8CB" w:rsidR="00286F12" w:rsidRPr="00BF204D" w:rsidRDefault="008E2335"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694FB8">
      <w:pPr>
        <w:pStyle w:val="Heading2"/>
        <w:tabs>
          <w:tab w:val="left" w:pos="567"/>
        </w:tabs>
        <w:spacing w:line="312" w:lineRule="auto"/>
        <w:rPr>
          <w:rFonts w:cs="Times New Roman"/>
          <w:szCs w:val="26"/>
        </w:rPr>
      </w:pPr>
      <w:bookmarkStart w:id="1056" w:name="_Toc186058286"/>
      <w:bookmarkStart w:id="1057" w:name="_Toc186228721"/>
      <w:r w:rsidRPr="00BF204D">
        <w:rPr>
          <w:rFonts w:cs="Times New Roman"/>
          <w:szCs w:val="26"/>
        </w:rPr>
        <w:lastRenderedPageBreak/>
        <w:t>1.5 Công nghệ sử dụng</w:t>
      </w:r>
      <w:bookmarkEnd w:id="1056"/>
      <w:bookmarkEnd w:id="1057"/>
    </w:p>
    <w:p w14:paraId="287E5AE3" w14:textId="00486724" w:rsidR="00286F12" w:rsidRPr="00BF204D" w:rsidRDefault="00D96EE6" w:rsidP="00694FB8">
      <w:pPr>
        <w:widowControl w:val="0"/>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86F12" w:rsidRPr="00BF204D">
        <w:rPr>
          <w:rFonts w:ascii="Times New Roman" w:eastAsia="Times New Roman" w:hAnsi="Times New Roman" w:cs="Times New Roman"/>
          <w:sz w:val="26"/>
          <w:szCs w:val="26"/>
        </w:rPr>
        <w:t xml:space="preserve">Với dự án xây dựng website </w:t>
      </w:r>
      <w:r w:rsidR="002E2A22" w:rsidRPr="00BF204D">
        <w:rPr>
          <w:rFonts w:ascii="Times New Roman" w:eastAsia="Times New Roman" w:hAnsi="Times New Roman" w:cs="Times New Roman"/>
          <w:sz w:val="26"/>
          <w:szCs w:val="26"/>
        </w:rPr>
        <w:t>b</w:t>
      </w:r>
      <w:r w:rsidR="00286F12"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00286F12"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694FB8">
      <w:pPr>
        <w:widowControl w:val="0"/>
        <w:tabs>
          <w:tab w:val="left" w:pos="567"/>
        </w:tabs>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694FB8">
      <w:pPr>
        <w:pStyle w:val="Heading3"/>
        <w:tabs>
          <w:tab w:val="left" w:pos="567"/>
          <w:tab w:val="center" w:pos="4560"/>
        </w:tabs>
        <w:rPr>
          <w:rFonts w:eastAsia="Times New Roman"/>
          <w:b w:val="0"/>
          <w:bCs/>
          <w:sz w:val="28"/>
          <w:szCs w:val="28"/>
        </w:rPr>
      </w:pPr>
      <w:bookmarkStart w:id="1058" w:name="_Toc186058287"/>
      <w:bookmarkStart w:id="1059" w:name="_Toc186228722"/>
      <w:r w:rsidRPr="00456C49">
        <w:rPr>
          <w:rFonts w:eastAsia="Times New Roman"/>
          <w:bCs/>
          <w:sz w:val="28"/>
          <w:szCs w:val="28"/>
        </w:rPr>
        <w:t>1.5.1.</w:t>
      </w:r>
      <w:r w:rsidR="009161E7" w:rsidRPr="00456C49">
        <w:rPr>
          <w:rFonts w:eastAsia="Times New Roman"/>
          <w:bCs/>
          <w:sz w:val="28"/>
          <w:szCs w:val="28"/>
        </w:rPr>
        <w:t xml:space="preserve"> ReactJs</w:t>
      </w:r>
      <w:bookmarkEnd w:id="1058"/>
      <w:bookmarkEnd w:id="1059"/>
      <w:r w:rsidR="002E2A22" w:rsidRPr="00456C49">
        <w:rPr>
          <w:rFonts w:eastAsia="Times New Roman"/>
          <w:bCs/>
          <w:sz w:val="28"/>
          <w:szCs w:val="28"/>
        </w:rPr>
        <w:tab/>
      </w:r>
    </w:p>
    <w:p w14:paraId="028F50AE" w14:textId="149D6EA4" w:rsidR="00E74BA5" w:rsidRPr="00456C49" w:rsidRDefault="008E2335" w:rsidP="00363E6E">
      <w:pPr>
        <w:widowControl w:val="0"/>
        <w:tabs>
          <w:tab w:val="left" w:pos="567"/>
        </w:tabs>
        <w:spacing w:after="0" w:line="312" w:lineRule="auto"/>
        <w:jc w:val="both"/>
        <w:rPr>
          <w:rFonts w:ascii="Times New Roman" w:eastAsia="Times New Roman" w:hAnsi="Times New Roman" w:cs="Times New Roman"/>
          <w:sz w:val="28"/>
          <w:szCs w:val="28"/>
        </w:rPr>
      </w:pPr>
      <w:r>
        <w:rPr>
          <w:rFonts w:ascii="Times New Roman" w:hAnsi="Times New Roman" w:cs="Times New Roman"/>
          <w:b/>
          <w:bCs/>
          <w:sz w:val="26"/>
          <w:szCs w:val="26"/>
        </w:rPr>
        <w:tab/>
      </w:r>
      <w:r w:rsidR="00E74BA5" w:rsidRPr="00456C49">
        <w:rPr>
          <w:rFonts w:ascii="Times New Roman" w:hAnsi="Times New Roman" w:cs="Times New Roman"/>
          <w:b/>
          <w:bCs/>
          <w:sz w:val="26"/>
          <w:szCs w:val="26"/>
        </w:rPr>
        <w:t>ReactJS</w:t>
      </w:r>
      <w:r w:rsidR="00E74BA5"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E6DE07D"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Hiệu năng cao với Virtual DOM</w:t>
      </w:r>
      <w:r w:rsidR="00E74BA5"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24ABF8E3"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Component-based Architecture</w:t>
      </w:r>
      <w:r w:rsidR="00E74BA5"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14BB2499"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Khả năng mở rộng và dễ dàng quản lý trạng thái</w:t>
      </w:r>
      <w:r w:rsidR="00E74BA5"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5E9CBAB8"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Tối ưu hóa trải nghiệm người dùng</w:t>
      </w:r>
      <w:r w:rsidR="00E74BA5" w:rsidRPr="00456C49">
        <w:rPr>
          <w:sz w:val="26"/>
          <w:szCs w:val="26"/>
        </w:rPr>
        <w:t xml:space="preserve">: ReactJS cho phép xây dựng các giao diện tương tác cao với trải nghiệm người dùng (UX) tốt. </w:t>
      </w:r>
    </w:p>
    <w:p w14:paraId="305833C2" w14:textId="00B6D829" w:rsidR="00101BCA"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lastRenderedPageBreak/>
        <w:t xml:space="preserve"> </w:t>
      </w:r>
      <w:r w:rsidR="00E74BA5" w:rsidRPr="00456C49">
        <w:rPr>
          <w:rStyle w:val="Strong"/>
          <w:sz w:val="26"/>
          <w:szCs w:val="26"/>
        </w:rPr>
        <w:t>Cộng đồng phát triển lớn và hệ sinh thái phong phú</w:t>
      </w:r>
      <w:r w:rsidR="00E74BA5"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694FB8">
      <w:pPr>
        <w:pStyle w:val="NormalWeb"/>
        <w:numPr>
          <w:ilvl w:val="2"/>
          <w:numId w:val="52"/>
        </w:numPr>
        <w:tabs>
          <w:tab w:val="left" w:pos="567"/>
        </w:tabs>
        <w:spacing w:line="312" w:lineRule="auto"/>
        <w:jc w:val="both"/>
        <w:outlineLvl w:val="2"/>
        <w:rPr>
          <w:b/>
          <w:bCs/>
          <w:sz w:val="26"/>
          <w:szCs w:val="26"/>
        </w:rPr>
      </w:pPr>
      <w:bookmarkStart w:id="1060" w:name="_Toc186058288"/>
      <w:bookmarkStart w:id="1061" w:name="_Toc186228723"/>
      <w:r w:rsidRPr="00456C49">
        <w:rPr>
          <w:b/>
          <w:bCs/>
          <w:sz w:val="28"/>
          <w:szCs w:val="28"/>
        </w:rPr>
        <w:t>Spr</w:t>
      </w:r>
      <w:r w:rsidR="00FF1615" w:rsidRPr="00456C49">
        <w:rPr>
          <w:b/>
          <w:bCs/>
          <w:sz w:val="28"/>
          <w:szCs w:val="28"/>
        </w:rPr>
        <w:t>ingBoot</w:t>
      </w:r>
      <w:bookmarkEnd w:id="1060"/>
      <w:bookmarkEnd w:id="1061"/>
    </w:p>
    <w:p w14:paraId="57A0DF6B" w14:textId="7E30F39F" w:rsidR="00101BCA" w:rsidRPr="00456C49" w:rsidRDefault="00D96EE6" w:rsidP="00D96EE6">
      <w:pPr>
        <w:pStyle w:val="NormalWeb"/>
        <w:tabs>
          <w:tab w:val="left" w:pos="567"/>
        </w:tabs>
        <w:spacing w:line="312" w:lineRule="auto"/>
        <w:ind w:firstLine="144"/>
        <w:jc w:val="both"/>
        <w:rPr>
          <w:sz w:val="26"/>
          <w:szCs w:val="26"/>
        </w:rPr>
      </w:pPr>
      <w:r>
        <w:rPr>
          <w:b/>
          <w:bCs/>
          <w:sz w:val="26"/>
          <w:szCs w:val="26"/>
        </w:rPr>
        <w:tab/>
      </w:r>
      <w:r w:rsidR="00101BCA" w:rsidRPr="00456C49">
        <w:rPr>
          <w:b/>
          <w:bCs/>
          <w:sz w:val="26"/>
          <w:szCs w:val="26"/>
        </w:rPr>
        <w:t>Spring Boot</w:t>
      </w:r>
      <w:r w:rsidR="00101BCA"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36FF15F2" w:rsidR="00101BCA"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01BCA"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3CB70FE1" w14:textId="77777777" w:rsidR="00363E6E" w:rsidRDefault="00363E6E" w:rsidP="00694FB8">
      <w:pPr>
        <w:pStyle w:val="NormalWeb"/>
        <w:tabs>
          <w:tab w:val="left" w:pos="567"/>
        </w:tabs>
        <w:spacing w:line="312" w:lineRule="auto"/>
        <w:jc w:val="both"/>
        <w:outlineLvl w:val="2"/>
        <w:rPr>
          <w:b/>
          <w:bCs/>
          <w:sz w:val="28"/>
          <w:szCs w:val="28"/>
        </w:rPr>
      </w:pPr>
      <w:bookmarkStart w:id="1062" w:name="_Toc186058289"/>
    </w:p>
    <w:p w14:paraId="37D079EA" w14:textId="77777777" w:rsidR="00363E6E" w:rsidRDefault="00363E6E" w:rsidP="00694FB8">
      <w:pPr>
        <w:pStyle w:val="NormalWeb"/>
        <w:tabs>
          <w:tab w:val="left" w:pos="567"/>
        </w:tabs>
        <w:spacing w:line="312" w:lineRule="auto"/>
        <w:jc w:val="both"/>
        <w:outlineLvl w:val="2"/>
        <w:rPr>
          <w:b/>
          <w:bCs/>
          <w:sz w:val="28"/>
          <w:szCs w:val="28"/>
        </w:rPr>
      </w:pPr>
    </w:p>
    <w:p w14:paraId="50F12CC3" w14:textId="3573D573" w:rsidR="009161E7" w:rsidRPr="00456C49" w:rsidRDefault="00F60C10" w:rsidP="00694FB8">
      <w:pPr>
        <w:pStyle w:val="NormalWeb"/>
        <w:tabs>
          <w:tab w:val="left" w:pos="567"/>
        </w:tabs>
        <w:spacing w:line="312" w:lineRule="auto"/>
        <w:jc w:val="both"/>
        <w:outlineLvl w:val="2"/>
        <w:rPr>
          <w:b/>
          <w:bCs/>
          <w:sz w:val="28"/>
          <w:szCs w:val="28"/>
        </w:rPr>
      </w:pPr>
      <w:bookmarkStart w:id="1063" w:name="_Toc186228724"/>
      <w:r>
        <w:rPr>
          <w:b/>
          <w:bCs/>
          <w:sz w:val="28"/>
          <w:szCs w:val="28"/>
        </w:rPr>
        <w:lastRenderedPageBreak/>
        <w:t xml:space="preserve">1.5.3. </w:t>
      </w:r>
      <w:r w:rsidR="009161E7" w:rsidRPr="00456C49">
        <w:rPr>
          <w:b/>
          <w:bCs/>
          <w:sz w:val="28"/>
          <w:szCs w:val="28"/>
        </w:rPr>
        <w:t>PostgreSQL</w:t>
      </w:r>
      <w:bookmarkEnd w:id="1062"/>
      <w:bookmarkEnd w:id="1063"/>
    </w:p>
    <w:p w14:paraId="21FF28B1" w14:textId="72F9B010"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r w:rsidR="002E71FE" w:rsidRPr="00456C49">
        <w:rPr>
          <w:rFonts w:ascii="Times New Roman" w:eastAsia="Times New Roman" w:hAnsi="Times New Roman" w:cs="Times New Roman"/>
          <w:b/>
          <w:bCs/>
          <w:sz w:val="26"/>
          <w:szCs w:val="26"/>
        </w:rPr>
        <w:t>PostgreSQL</w:t>
      </w:r>
      <w:r w:rsidR="002E71FE"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6FE45D21"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26D5BCFE" w:rsidR="00E41E56" w:rsidRPr="00375CED"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76AA3422" w:rsidR="009161E7" w:rsidRPr="00456C49" w:rsidRDefault="009161E7" w:rsidP="00694FB8">
      <w:pPr>
        <w:pStyle w:val="Heading2"/>
        <w:tabs>
          <w:tab w:val="left" w:pos="567"/>
        </w:tabs>
        <w:spacing w:line="312" w:lineRule="auto"/>
        <w:rPr>
          <w:rFonts w:cs="Times New Roman"/>
        </w:rPr>
      </w:pPr>
      <w:bookmarkStart w:id="1064" w:name="_Toc186058290"/>
      <w:bookmarkStart w:id="1065" w:name="_Toc186228725"/>
      <w:r w:rsidRPr="00456C49">
        <w:rPr>
          <w:rFonts w:cs="Times New Roman"/>
        </w:rPr>
        <w:t>1.</w:t>
      </w:r>
      <w:r w:rsidR="00375CED">
        <w:rPr>
          <w:rFonts w:cs="Times New Roman"/>
        </w:rPr>
        <w:t>6</w:t>
      </w:r>
      <w:r w:rsidRPr="00456C49">
        <w:rPr>
          <w:rFonts w:cs="Times New Roman"/>
        </w:rPr>
        <w:t>. Tổng kết chương</w:t>
      </w:r>
      <w:bookmarkEnd w:id="1064"/>
      <w:bookmarkEnd w:id="1065"/>
    </w:p>
    <w:p w14:paraId="6A0112D6" w14:textId="0C291981" w:rsidR="00286F12" w:rsidRPr="00456C49" w:rsidRDefault="00286F12" w:rsidP="00694FB8">
      <w:pPr>
        <w:widowControl w:val="0"/>
        <w:tabs>
          <w:tab w:val="left" w:pos="567"/>
        </w:tabs>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D96EE6">
        <w:rPr>
          <w:rFonts w:ascii="Times New Roman" w:eastAsia="Times New Roman" w:hAnsi="Times New Roman" w:cs="Times New Roman"/>
          <w:sz w:val="28"/>
          <w:szCs w:val="28"/>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50857DBC" w14:textId="77777777" w:rsidR="006D4BC5" w:rsidRDefault="0071290E" w:rsidP="00694FB8">
      <w:pPr>
        <w:pStyle w:val="Heading1"/>
        <w:rPr>
          <w:rFonts w:eastAsia="Times New Roman" w:cs="Times New Roman"/>
          <w:szCs w:val="28"/>
        </w:rPr>
        <w:sectPr w:rsidR="006D4BC5" w:rsidSect="007C79A1">
          <w:headerReference w:type="default" r:id="rId16"/>
          <w:headerReference w:type="first" r:id="rId17"/>
          <w:type w:val="continuous"/>
          <w:pgSz w:w="12240" w:h="15840" w:code="1"/>
          <w:pgMar w:top="1440" w:right="1440" w:bottom="1440" w:left="1440" w:header="720" w:footer="720" w:gutter="0"/>
          <w:pgNumType w:start="1"/>
          <w:cols w:space="720"/>
          <w:docGrid w:linePitch="360"/>
        </w:sectPr>
      </w:pPr>
      <w:r w:rsidRPr="00456C49">
        <w:rPr>
          <w:rFonts w:eastAsia="Times New Roman" w:cs="Times New Roman"/>
          <w:szCs w:val="28"/>
        </w:rPr>
        <w:br w:type="page"/>
      </w:r>
      <w:bookmarkStart w:id="1066" w:name="_Toc186058291"/>
    </w:p>
    <w:p w14:paraId="366F155B" w14:textId="799C8ED9" w:rsidR="002E2A22" w:rsidRPr="00456C49" w:rsidRDefault="006E3B0F" w:rsidP="00694FB8">
      <w:pPr>
        <w:pStyle w:val="Heading1"/>
        <w:rPr>
          <w:rFonts w:eastAsia="Times New Roman"/>
        </w:rPr>
      </w:pPr>
      <w:bookmarkStart w:id="1067" w:name="_Toc186228726"/>
      <w:r w:rsidRPr="00456C49">
        <w:rPr>
          <w:rFonts w:eastAsia="Times New Roman"/>
        </w:rPr>
        <w:lastRenderedPageBreak/>
        <w:t>CHƯƠNG 2: PHÂN TÍCH VÀ THIẾT KẾ HỆ THỐNG</w:t>
      </w:r>
      <w:bookmarkEnd w:id="1066"/>
      <w:bookmarkEnd w:id="1067"/>
    </w:p>
    <w:p w14:paraId="0A5A2E15" w14:textId="1FC42E46" w:rsidR="00F84782" w:rsidRPr="00456C49" w:rsidRDefault="00D96EE6" w:rsidP="00694FB8">
      <w:pPr>
        <w:widowControl w:val="0"/>
        <w:tabs>
          <w:tab w:val="left" w:pos="567"/>
        </w:tabs>
        <w:spacing w:after="0" w:line="312" w:lineRule="auto"/>
        <w:jc w:val="both"/>
        <w:rPr>
          <w:rFonts w:ascii="Times New Roman" w:hAnsi="Times New Roman" w:cs="Times New Roman"/>
          <w:sz w:val="26"/>
          <w:szCs w:val="26"/>
        </w:rPr>
      </w:pPr>
      <w:r>
        <w:rPr>
          <w:rFonts w:ascii="Times New Roman" w:hAnsi="Times New Roman" w:cs="Times New Roman"/>
          <w:sz w:val="26"/>
          <w:szCs w:val="26"/>
        </w:rPr>
        <w:tab/>
      </w:r>
      <w:r w:rsidR="006E3B0F"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694FB8">
      <w:pPr>
        <w:pStyle w:val="Heading2"/>
        <w:tabs>
          <w:tab w:val="left" w:pos="567"/>
        </w:tabs>
        <w:spacing w:line="312" w:lineRule="auto"/>
        <w:rPr>
          <w:rFonts w:cs="Times New Roman"/>
        </w:rPr>
      </w:pPr>
      <w:bookmarkStart w:id="1068" w:name="_Toc186058292"/>
      <w:bookmarkStart w:id="1069" w:name="_Toc186228727"/>
      <w:r w:rsidRPr="00456C49">
        <w:rPr>
          <w:rFonts w:cs="Times New Roman"/>
        </w:rPr>
        <w:t>2.1. Phân tích hệ thống</w:t>
      </w:r>
      <w:bookmarkEnd w:id="1068"/>
      <w:bookmarkEnd w:id="1069"/>
    </w:p>
    <w:p w14:paraId="3ED995B8" w14:textId="38B9AD39" w:rsidR="006E3B0F" w:rsidRPr="00456C49" w:rsidRDefault="006E3B0F" w:rsidP="00694FB8">
      <w:pPr>
        <w:pStyle w:val="Heading3"/>
        <w:tabs>
          <w:tab w:val="left" w:pos="567"/>
        </w:tabs>
        <w:rPr>
          <w:b w:val="0"/>
          <w:bCs/>
        </w:rPr>
      </w:pPr>
      <w:bookmarkStart w:id="1070" w:name="_Toc186058293"/>
      <w:bookmarkStart w:id="1071" w:name="_Toc186228728"/>
      <w:r w:rsidRPr="00456C49">
        <w:rPr>
          <w:bCs/>
        </w:rPr>
        <w:t>2.1.1.</w:t>
      </w:r>
      <w:r w:rsidR="00B46946" w:rsidRPr="00456C49">
        <w:rPr>
          <w:bCs/>
        </w:rPr>
        <w:t xml:space="preserve"> </w:t>
      </w:r>
      <w:r w:rsidRPr="00456C49">
        <w:rPr>
          <w:bCs/>
        </w:rPr>
        <w:t>Xác định tác nhân và chức năng</w:t>
      </w:r>
      <w:bookmarkEnd w:id="1070"/>
      <w:bookmarkEnd w:id="1071"/>
    </w:p>
    <w:p w14:paraId="31844E93" w14:textId="463734A1"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9355" w:type="dxa"/>
        <w:tblLook w:val="04A0" w:firstRow="1" w:lastRow="0" w:firstColumn="1" w:lastColumn="0" w:noHBand="0" w:noVBand="1"/>
      </w:tblPr>
      <w:tblGrid>
        <w:gridCol w:w="985"/>
        <w:gridCol w:w="1710"/>
        <w:gridCol w:w="1980"/>
        <w:gridCol w:w="4680"/>
      </w:tblGrid>
      <w:tr w:rsidR="006E3B0F" w:rsidRPr="00456C49" w14:paraId="566F4FD6" w14:textId="77777777" w:rsidTr="00363E6E">
        <w:tc>
          <w:tcPr>
            <w:tcW w:w="985" w:type="dxa"/>
            <w:shd w:val="clear" w:color="auto" w:fill="B4C6E7" w:themeFill="accent1" w:themeFillTint="66"/>
          </w:tcPr>
          <w:p w14:paraId="62CA3AD0" w14:textId="7C171EB6"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680" w:type="dxa"/>
            <w:shd w:val="clear" w:color="auto" w:fill="B4C6E7" w:themeFill="accent1" w:themeFillTint="66"/>
          </w:tcPr>
          <w:p w14:paraId="657F0F00" w14:textId="7C9F6BC3"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63E6E">
        <w:tc>
          <w:tcPr>
            <w:tcW w:w="985" w:type="dxa"/>
          </w:tcPr>
          <w:p w14:paraId="0756A09C" w14:textId="70E9CAA9"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680" w:type="dxa"/>
          </w:tcPr>
          <w:p w14:paraId="1129E73C" w14:textId="77777777" w:rsidR="006E3B0F"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63E6E">
        <w:tc>
          <w:tcPr>
            <w:tcW w:w="985" w:type="dxa"/>
          </w:tcPr>
          <w:p w14:paraId="3966EFDC" w14:textId="6A5668B9" w:rsidR="003C5FF1" w:rsidRPr="00456C49" w:rsidRDefault="002E2A22"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680" w:type="dxa"/>
          </w:tcPr>
          <w:p w14:paraId="33F6E706" w14:textId="77777777" w:rsidR="003C5FF1"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p>
    <w:p w14:paraId="3BCCCB2D" w14:textId="50610A82" w:rsidR="00E70465" w:rsidRPr="00456C49" w:rsidRDefault="00E70465" w:rsidP="00694FB8">
      <w:pPr>
        <w:pStyle w:val="Heading3"/>
        <w:tabs>
          <w:tab w:val="left" w:pos="567"/>
        </w:tabs>
        <w:rPr>
          <w:b w:val="0"/>
          <w:bCs/>
        </w:rPr>
      </w:pPr>
      <w:bookmarkStart w:id="1072" w:name="_Toc186058294"/>
      <w:bookmarkStart w:id="1073" w:name="_Toc186228729"/>
      <w:r w:rsidRPr="00456C49">
        <w:rPr>
          <w:bCs/>
        </w:rPr>
        <w:t>2.1.2. Biểu đồ Usecase Tổng quát</w:t>
      </w:r>
      <w:bookmarkEnd w:id="1072"/>
      <w:bookmarkEnd w:id="1073"/>
    </w:p>
    <w:p w14:paraId="44A7737B" w14:textId="097B8063" w:rsidR="00E70465" w:rsidRPr="00456C49" w:rsidRDefault="003042EB"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8">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694FB8">
      <w:pPr>
        <w:pStyle w:val="image"/>
        <w:tabs>
          <w:tab w:val="left" w:pos="567"/>
        </w:tabs>
        <w:spacing w:line="312" w:lineRule="auto"/>
      </w:pPr>
      <w:bookmarkStart w:id="1074" w:name="_Toc186058190"/>
      <w:r w:rsidRPr="00456C49">
        <w:t>Hình 2</w:t>
      </w:r>
      <w:r w:rsidR="00552892" w:rsidRPr="00456C49">
        <w:t xml:space="preserve">.1 </w:t>
      </w:r>
      <w:r w:rsidR="0085535F" w:rsidRPr="00456C49">
        <w:t>U</w:t>
      </w:r>
      <w:r w:rsidR="00552892" w:rsidRPr="00456C49">
        <w:t>secase tổng quát</w:t>
      </w:r>
      <w:bookmarkEnd w:id="1074"/>
    </w:p>
    <w:p w14:paraId="7C2C943F" w14:textId="48A3DE4F" w:rsidR="00004719" w:rsidRPr="00456C49" w:rsidRDefault="00004719"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414899F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B46946" w:rsidRPr="00456C49">
              <w:rPr>
                <w:rFonts w:ascii="Times New Roman" w:hAnsi="Times New Roman" w:cs="Times New Roman"/>
                <w:sz w:val="24"/>
                <w:szCs w:val="24"/>
              </w:rPr>
              <w:t>h</w:t>
            </w:r>
            <w:r w:rsidR="000E2986">
              <w:rPr>
                <w:rFonts w:ascii="Times New Roman" w:hAnsi="Times New Roman" w:cs="Times New Roman"/>
                <w:sz w:val="24"/>
                <w:szCs w:val="24"/>
              </w:rPr>
              <w:t>à</w:t>
            </w:r>
            <w:r w:rsidR="00B46946" w:rsidRPr="00456C49">
              <w:rPr>
                <w:rFonts w:ascii="Times New Roman" w:hAnsi="Times New Roman" w:cs="Times New Roman"/>
                <w:sz w:val="24"/>
                <w:szCs w:val="24"/>
              </w:rPr>
              <w:t>ng</w:t>
            </w:r>
          </w:p>
        </w:tc>
        <w:tc>
          <w:tcPr>
            <w:tcW w:w="2804" w:type="dxa"/>
          </w:tcPr>
          <w:p w14:paraId="77C1213C" w14:textId="4A9CFEA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694FB8">
      <w:pPr>
        <w:pStyle w:val="table"/>
        <w:tabs>
          <w:tab w:val="left" w:pos="567"/>
        </w:tabs>
      </w:pPr>
      <w:bookmarkStart w:id="1075" w:name="_Toc186058253"/>
      <w:r w:rsidRPr="00456C49">
        <w:t>Bảng 2.1 Bảng mô tả Uscase</w:t>
      </w:r>
      <w:bookmarkEnd w:id="1075"/>
    </w:p>
    <w:p w14:paraId="4282B94F" w14:textId="77777777" w:rsidR="008E2335" w:rsidRDefault="008E2335">
      <w:pPr>
        <w:rPr>
          <w:rFonts w:ascii="Times New Roman" w:eastAsiaTheme="majorEastAsia" w:hAnsi="Times New Roman" w:cs="Times New Roman"/>
          <w:b/>
          <w:bCs/>
          <w:sz w:val="26"/>
          <w:szCs w:val="26"/>
        </w:rPr>
      </w:pPr>
      <w:bookmarkStart w:id="1076" w:name="_Toc186058295"/>
      <w:r>
        <w:rPr>
          <w:bCs/>
        </w:rPr>
        <w:br w:type="page"/>
      </w:r>
    </w:p>
    <w:p w14:paraId="44F58194" w14:textId="01DAD0A3" w:rsidR="002E7890" w:rsidRPr="00456C49" w:rsidRDefault="002E7890" w:rsidP="00694FB8">
      <w:pPr>
        <w:pStyle w:val="Heading3"/>
        <w:tabs>
          <w:tab w:val="left" w:pos="567"/>
        </w:tabs>
        <w:rPr>
          <w:b w:val="0"/>
          <w:bCs/>
        </w:rPr>
      </w:pPr>
      <w:bookmarkStart w:id="1077" w:name="_Toc186228730"/>
      <w:r w:rsidRPr="00456C49">
        <w:rPr>
          <w:bCs/>
        </w:rPr>
        <w:lastRenderedPageBreak/>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1076"/>
      <w:bookmarkEnd w:id="1077"/>
    </w:p>
    <w:p w14:paraId="18A40A89" w14:textId="564BFC1F" w:rsidR="00320EC2" w:rsidRPr="00456C49" w:rsidRDefault="002E7890"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694FB8">
      <w:pPr>
        <w:pStyle w:val="image"/>
        <w:tabs>
          <w:tab w:val="left" w:pos="567"/>
        </w:tabs>
        <w:spacing w:line="312" w:lineRule="auto"/>
      </w:pPr>
      <w:bookmarkStart w:id="1078" w:name="_Toc186058191"/>
      <w:r w:rsidRPr="00456C49">
        <w:t xml:space="preserve">Hình 2.2 </w:t>
      </w:r>
      <w:r w:rsidR="0085535F" w:rsidRPr="00456C49">
        <w:t>U</w:t>
      </w:r>
      <w:r w:rsidR="005045BA" w:rsidRPr="00456C49">
        <w:t>secase đăng ký tài khoản</w:t>
      </w:r>
      <w:bookmarkEnd w:id="1078"/>
    </w:p>
    <w:p w14:paraId="78C4C019" w14:textId="79142A5B" w:rsidR="005045BA" w:rsidRPr="00456C49" w:rsidRDefault="005045BA"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2B00BC2E" w:rsidR="005045BA"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3B127C9E"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7B152530"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20"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569CC4B2"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722A03D3" w:rsidR="005045BA" w:rsidRDefault="000E2986"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Tên tài khoản đã tồn tại, hệ thống thông báo</w:t>
            </w:r>
          </w:p>
          <w:p w14:paraId="2A6D9293" w14:textId="4367E452" w:rsidR="00EF5E52" w:rsidRPr="00EF5E52" w:rsidRDefault="000E2986"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Email đã tồn tại, hệ thống thông báo</w:t>
            </w:r>
          </w:p>
        </w:tc>
      </w:tr>
    </w:tbl>
    <w:p w14:paraId="636BECA2" w14:textId="4F62F9AD" w:rsidR="005045BA" w:rsidRPr="00456C49" w:rsidRDefault="009B08C5" w:rsidP="00694FB8">
      <w:pPr>
        <w:pStyle w:val="table"/>
        <w:tabs>
          <w:tab w:val="left" w:pos="567"/>
        </w:tabs>
      </w:pPr>
      <w:bookmarkStart w:id="1079" w:name="_Toc186058254"/>
      <w:r w:rsidRPr="00456C49">
        <w:t>Bảng 2.2. Kịch bản chức năng đăng ký tài khoản</w:t>
      </w:r>
      <w:bookmarkEnd w:id="1079"/>
    </w:p>
    <w:p w14:paraId="574466F5" w14:textId="77777777" w:rsidR="00267CF2" w:rsidRDefault="00267CF2"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21">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694FB8">
      <w:pPr>
        <w:pStyle w:val="image"/>
        <w:tabs>
          <w:tab w:val="left" w:pos="567"/>
        </w:tabs>
        <w:spacing w:line="312" w:lineRule="auto"/>
      </w:pPr>
      <w:bookmarkStart w:id="1080" w:name="_Toc186058192"/>
      <w:r w:rsidRPr="00456C49">
        <w:t>Hình 2.3 Usecase quản lý tài khoản</w:t>
      </w:r>
      <w:bookmarkEnd w:id="1080"/>
    </w:p>
    <w:p w14:paraId="359BD44D" w14:textId="30878517" w:rsidR="009E6AEB" w:rsidRPr="00456C49" w:rsidRDefault="009E6AEB"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D6DF969"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01A77291"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1599542A"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7325A461"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DDFF57"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1652BBDE"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2A5AF601" w:rsidR="009E6AEB" w:rsidRPr="00456C49" w:rsidRDefault="00D86C31" w:rsidP="00694FB8">
            <w:pPr>
              <w:pStyle w:val="ListParagraph"/>
              <w:numPr>
                <w:ilvl w:val="1"/>
                <w:numId w:val="1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694FB8">
      <w:pPr>
        <w:pStyle w:val="table"/>
        <w:tabs>
          <w:tab w:val="left" w:pos="567"/>
        </w:tabs>
      </w:pPr>
      <w:bookmarkStart w:id="1081" w:name="_Toc186058255"/>
      <w:r w:rsidRPr="00456C49">
        <w:t>Bảng 2.3. Kịch bản chức năng xem thông tin cá nhân</w:t>
      </w:r>
      <w:bookmarkEnd w:id="1081"/>
    </w:p>
    <w:p w14:paraId="4480F6CB" w14:textId="54745E0F" w:rsidR="007E3486" w:rsidRPr="00EF5E52" w:rsidRDefault="007E3486" w:rsidP="00694FB8">
      <w:pPr>
        <w:pStyle w:val="ListParagraph"/>
        <w:numPr>
          <w:ilvl w:val="0"/>
          <w:numId w:val="33"/>
        </w:numPr>
        <w:tabs>
          <w:tab w:val="left" w:pos="567"/>
        </w:tabs>
        <w:rPr>
          <w:rFonts w:ascii="Times New Roman" w:hAnsi="Times New Roman" w:cs="Times New Roman"/>
          <w:sz w:val="24"/>
          <w:szCs w:val="24"/>
        </w:rPr>
      </w:pPr>
      <w:r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4C265F03"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068A26BC"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43E1BA55"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3A99B89F"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17DD0024"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2290EA6F"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27478BCB"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52B9DD98"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694FB8">
      <w:pPr>
        <w:pStyle w:val="table"/>
        <w:tabs>
          <w:tab w:val="left" w:pos="567"/>
        </w:tabs>
      </w:pPr>
      <w:bookmarkStart w:id="1082" w:name="_Toc186058256"/>
      <w:r w:rsidRPr="00456C49">
        <w:t>Bảng 2.4. Kịch bản chức năng chỉnh sửa thông tin cá nhân</w:t>
      </w:r>
      <w:bookmarkEnd w:id="1082"/>
    </w:p>
    <w:p w14:paraId="4E2BC75D" w14:textId="675A7BB4" w:rsidR="007E3486"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FB4F26" w:rsidRPr="00456C49">
        <w:rPr>
          <w:rFonts w:ascii="Times New Roman" w:hAnsi="Times New Roman" w:cs="Times New Roman"/>
          <w:b/>
          <w:bCs/>
          <w:sz w:val="26"/>
          <w:szCs w:val="26"/>
        </w:rPr>
        <w:t>Chức năng xem sản phẩm</w:t>
      </w:r>
    </w:p>
    <w:p w14:paraId="1B9F5E85" w14:textId="6683B2B6" w:rsidR="00FB4F26"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2">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694FB8">
      <w:pPr>
        <w:pStyle w:val="image"/>
        <w:tabs>
          <w:tab w:val="left" w:pos="567"/>
        </w:tabs>
        <w:spacing w:line="312" w:lineRule="auto"/>
      </w:pPr>
      <w:bookmarkStart w:id="1083" w:name="_Toc186058193"/>
      <w:r w:rsidRPr="00456C49">
        <w:t>Hình 2.</w:t>
      </w:r>
      <w:r w:rsidR="0048145D" w:rsidRPr="00456C49">
        <w:t>4</w:t>
      </w:r>
      <w:r w:rsidRPr="00456C49">
        <w:t>. Usecase xem sản phẩm</w:t>
      </w:r>
      <w:bookmarkEnd w:id="1083"/>
    </w:p>
    <w:p w14:paraId="74A4E0BE" w14:textId="77777777" w:rsidR="00267CF2" w:rsidRDefault="00267CF2" w:rsidP="00694FB8">
      <w:pPr>
        <w:tabs>
          <w:tab w:val="left" w:pos="567"/>
        </w:tabs>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29A5053C" w:rsidR="003C3F52"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3AB94339"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21BDD154"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630453F2"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7B8C5B19"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144CDFD7"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028EBEBF" w:rsidR="003C3F52" w:rsidRPr="00647A73" w:rsidRDefault="00D86C31" w:rsidP="00694FB8">
            <w:pPr>
              <w:pStyle w:val="ListParagraph"/>
              <w:numPr>
                <w:ilvl w:val="1"/>
                <w:numId w:val="15"/>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647A73"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694FB8">
      <w:pPr>
        <w:pStyle w:val="table"/>
        <w:tabs>
          <w:tab w:val="left" w:pos="567"/>
        </w:tabs>
      </w:pPr>
      <w:bookmarkStart w:id="1084" w:name="_Toc186058257"/>
      <w:r w:rsidRPr="00456C49">
        <w:t>Bảng 2.5. Kịch bản tìm kiếm sản phẩm</w:t>
      </w:r>
      <w:bookmarkEnd w:id="1084"/>
    </w:p>
    <w:p w14:paraId="6F9FDB7C" w14:textId="5A1E05E9" w:rsidR="00532D1B" w:rsidRPr="00456C49" w:rsidRDefault="00532D1B"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3C04CD88" w:rsidR="00532D1B"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393FF07D"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59498F4A"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3058A487"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694FB8">
      <w:pPr>
        <w:pStyle w:val="table"/>
        <w:tabs>
          <w:tab w:val="left" w:pos="567"/>
        </w:tabs>
      </w:pPr>
      <w:bookmarkStart w:id="1085" w:name="_Toc186058258"/>
      <w:r w:rsidRPr="00456C49">
        <w:t>Bảng 2.6. Kịch bản xem chi tiết sản phẩm</w:t>
      </w:r>
      <w:bookmarkEnd w:id="1085"/>
    </w:p>
    <w:p w14:paraId="63E8DA11" w14:textId="1F7F918C" w:rsidR="00016C3A" w:rsidRPr="00456C49" w:rsidRDefault="00016C3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3">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694FB8">
      <w:pPr>
        <w:pStyle w:val="image"/>
        <w:tabs>
          <w:tab w:val="left" w:pos="567"/>
        </w:tabs>
        <w:spacing w:line="312" w:lineRule="auto"/>
      </w:pPr>
      <w:bookmarkStart w:id="1086" w:name="_Toc186058194"/>
      <w:r w:rsidRPr="00456C49">
        <w:t>Hình 2.</w:t>
      </w:r>
      <w:r w:rsidR="009B08C5" w:rsidRPr="00456C49">
        <w:t>5</w:t>
      </w:r>
      <w:r w:rsidRPr="00456C49">
        <w:t>. Usecase quản lý giỏ hàng</w:t>
      </w:r>
      <w:bookmarkEnd w:id="1086"/>
    </w:p>
    <w:p w14:paraId="3282607D" w14:textId="49D37F38" w:rsidR="00016C3A" w:rsidRPr="00456C49" w:rsidRDefault="00016C3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622EF2F1"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2ACBDE84"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64ABDBDA"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2DF52F97"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12921450" w:rsidR="00C046AE" w:rsidRPr="00647A73" w:rsidRDefault="00D86C31" w:rsidP="00694FB8">
            <w:pPr>
              <w:pStyle w:val="ListParagraph"/>
              <w:numPr>
                <w:ilvl w:val="1"/>
                <w:numId w:val="16"/>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C046AE"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00C046AE"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00C046AE"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00C046AE"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694FB8">
      <w:pPr>
        <w:pStyle w:val="table"/>
        <w:tabs>
          <w:tab w:val="left" w:pos="567"/>
        </w:tabs>
      </w:pPr>
      <w:bookmarkStart w:id="1087" w:name="_Toc186058259"/>
      <w:r w:rsidRPr="00456C49">
        <w:t>Bảng 2.7 Kịch bản thêm chức năng vào giỏ hàng</w:t>
      </w:r>
      <w:bookmarkEnd w:id="1087"/>
    </w:p>
    <w:p w14:paraId="51C476CC" w14:textId="2C68A6C5" w:rsidR="00016C3A" w:rsidRPr="00456C49" w:rsidRDefault="00C046AE"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9FEC664" w:rsidR="00C046AE"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4B26177"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0BDEC49F"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56FB3876"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4E65C73"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1AB95CA0"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694FB8">
      <w:pPr>
        <w:pStyle w:val="table"/>
        <w:tabs>
          <w:tab w:val="left" w:pos="567"/>
        </w:tabs>
      </w:pPr>
      <w:bookmarkStart w:id="1088" w:name="_Toc186058260"/>
      <w:r w:rsidRPr="00456C49">
        <w:t>Bảng 2.8. Kịch bản chỉnh sửa số lượng sản phẩm</w:t>
      </w:r>
      <w:bookmarkEnd w:id="1088"/>
    </w:p>
    <w:p w14:paraId="07F669B4" w14:textId="50042F4B" w:rsidR="00C046AE" w:rsidRPr="00456C49" w:rsidRDefault="00517A8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581F5532"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73158B41"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w:t>
            </w:r>
            <w:r w:rsidRPr="00456C49">
              <w:rPr>
                <w:rFonts w:ascii="Times New Roman" w:hAnsi="Times New Roman" w:cs="Times New Roman"/>
                <w:sz w:val="24"/>
                <w:szCs w:val="24"/>
              </w:rPr>
              <w:lastRenderedPageBreak/>
              <w:t xml:space="preserve">nhập và các chức năng của hệ thống: Sản phẩm, Giỏ hàng, đơn hàng, </w:t>
            </w:r>
            <w:r w:rsidR="009D14E3" w:rsidRPr="00456C49">
              <w:rPr>
                <w:rFonts w:ascii="Times New Roman" w:hAnsi="Times New Roman" w:cs="Times New Roman"/>
                <w:sz w:val="24"/>
                <w:szCs w:val="24"/>
              </w:rPr>
              <w:t>…</w:t>
            </w:r>
          </w:p>
          <w:p w14:paraId="4FAFF699" w14:textId="4E1C36C4"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568C6D78"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471C9A18"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29C76916"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694FB8">
      <w:pPr>
        <w:pStyle w:val="table"/>
        <w:tabs>
          <w:tab w:val="left" w:pos="567"/>
        </w:tabs>
      </w:pPr>
      <w:bookmarkStart w:id="1089" w:name="_Toc186058261"/>
      <w:r w:rsidRPr="00456C49">
        <w:t>Bảng 2.9. Kịch bản chức năng xóa sản phẩm khỏi giỏ hàng</w:t>
      </w:r>
      <w:bookmarkEnd w:id="1089"/>
    </w:p>
    <w:p w14:paraId="378570A7" w14:textId="4D306FC5" w:rsidR="001725C8"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1725C8" w:rsidRPr="00456C49">
        <w:rPr>
          <w:rFonts w:ascii="Times New Roman" w:hAnsi="Times New Roman" w:cs="Times New Roman"/>
          <w:b/>
          <w:bCs/>
          <w:sz w:val="26"/>
          <w:szCs w:val="26"/>
        </w:rPr>
        <w:t>Chức năng đặt hàng</w:t>
      </w:r>
    </w:p>
    <w:p w14:paraId="15D428FE" w14:textId="5402CA72" w:rsidR="001725C8" w:rsidRPr="00456C49" w:rsidRDefault="000D3F0F"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4">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694FB8">
      <w:pPr>
        <w:pStyle w:val="image"/>
        <w:tabs>
          <w:tab w:val="left" w:pos="567"/>
        </w:tabs>
        <w:spacing w:line="312" w:lineRule="auto"/>
      </w:pPr>
      <w:bookmarkStart w:id="1090" w:name="_Toc186058195"/>
      <w:r w:rsidRPr="00456C49">
        <w:t>Hình 2.</w:t>
      </w:r>
      <w:r w:rsidR="00C576F0" w:rsidRPr="00456C49">
        <w:t>6</w:t>
      </w:r>
      <w:r w:rsidRPr="00456C49">
        <w:t xml:space="preserve"> Usecase đặt hàng</w:t>
      </w:r>
      <w:bookmarkEnd w:id="1090"/>
    </w:p>
    <w:p w14:paraId="053DD8F4" w14:textId="6E1BE9B0" w:rsidR="00055AE2" w:rsidRPr="00456C49" w:rsidRDefault="00AE1321"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5B943B61"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đăng nhập thành công vào hệ thống</w:t>
            </w:r>
          </w:p>
          <w:p w14:paraId="0DE48977" w14:textId="28B52179"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2C204A34"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click chọn chức năng giỏ hàng</w:t>
            </w:r>
          </w:p>
          <w:p w14:paraId="41B10F8B" w14:textId="74E7DFF0"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E061A" w:rsidRPr="00456C49">
              <w:rPr>
                <w:rFonts w:ascii="Times New Roman" w:hAnsi="Times New Roman" w:cs="Times New Roman"/>
                <w:sz w:val="24"/>
                <w:szCs w:val="24"/>
              </w:rPr>
              <w:t>Hệ thống hiển thị các sản phẩm đã được chọn vào trong giỏ hàng và button mua hàng</w:t>
            </w:r>
          </w:p>
          <w:p w14:paraId="2FF2CD25" w14:textId="7350CF94"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chọn các sản phẩm và số lượng sản phẩm muốn đặt hàng và click mua hàng</w:t>
            </w:r>
          </w:p>
          <w:p w14:paraId="7D487968" w14:textId="7CB5B500"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69553EA3"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điền thông tin địa chỉ giao hàng, chọn phương thức thanh toán và click đặt hàng</w:t>
            </w:r>
          </w:p>
          <w:p w14:paraId="35EA56D2" w14:textId="1EF3460A"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39F07714" w:rsidR="00DE061A"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1946F4B1" w:rsidR="003A55F4" w:rsidRPr="003A55F4" w:rsidRDefault="003A55F4"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trong giỏ hàng không còn tồn tại</w:t>
            </w:r>
          </w:p>
        </w:tc>
      </w:tr>
    </w:tbl>
    <w:p w14:paraId="541AA1FC" w14:textId="39EE423B" w:rsidR="00DE061A" w:rsidRPr="00456C49" w:rsidRDefault="00C576F0" w:rsidP="00694FB8">
      <w:pPr>
        <w:pStyle w:val="table"/>
        <w:tabs>
          <w:tab w:val="left" w:pos="567"/>
        </w:tabs>
      </w:pPr>
      <w:bookmarkStart w:id="1091" w:name="_Toc186058262"/>
      <w:r w:rsidRPr="00456C49">
        <w:t>Bảng 2.10. Kịch bản chức năng đặt hàng</w:t>
      </w:r>
      <w:bookmarkEnd w:id="1091"/>
    </w:p>
    <w:p w14:paraId="244B4887" w14:textId="59AAA7D8" w:rsidR="00DE061A"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DE061A"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5">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694FB8">
      <w:pPr>
        <w:pStyle w:val="image"/>
        <w:tabs>
          <w:tab w:val="left" w:pos="567"/>
        </w:tabs>
        <w:spacing w:line="312" w:lineRule="auto"/>
      </w:pPr>
      <w:bookmarkStart w:id="1092" w:name="_Toc186058196"/>
      <w:r w:rsidRPr="00456C49">
        <w:t>Hình 2.</w:t>
      </w:r>
      <w:r w:rsidR="00C576F0" w:rsidRPr="00456C49">
        <w:t>7</w:t>
      </w:r>
      <w:r w:rsidRPr="00456C49">
        <w:t>. Usecase quản lý đơn hàng đã đặt</w:t>
      </w:r>
      <w:bookmarkEnd w:id="1092"/>
    </w:p>
    <w:p w14:paraId="26EEA2D9" w14:textId="3F24257D" w:rsidR="00DE061A" w:rsidRPr="00456C49" w:rsidRDefault="00DE061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28A8CE75" w:rsidR="00DE061A"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15605C0"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AB1C21B"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02AE907C"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29B20174"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43639683"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694FB8">
      <w:pPr>
        <w:pStyle w:val="table"/>
        <w:tabs>
          <w:tab w:val="left" w:pos="567"/>
        </w:tabs>
      </w:pPr>
      <w:bookmarkStart w:id="1093" w:name="_Toc186058263"/>
      <w:r w:rsidRPr="00456C49">
        <w:t>Bảng 2.11. Kịch bản xem chi tiết đơn hàng</w:t>
      </w:r>
      <w:bookmarkEnd w:id="1093"/>
    </w:p>
    <w:p w14:paraId="062487A1" w14:textId="54C8B34C" w:rsidR="00DE061A" w:rsidRPr="00456C49" w:rsidRDefault="003741E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C548123" w:rsidR="003741E0" w:rsidRPr="00456C49" w:rsidRDefault="0072719A" w:rsidP="00694FB8">
            <w:pPr>
              <w:pStyle w:val="ListParagraph"/>
              <w:numPr>
                <w:ilvl w:val="1"/>
                <w:numId w:val="14"/>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694FB8">
      <w:pPr>
        <w:pStyle w:val="table"/>
        <w:tabs>
          <w:tab w:val="left" w:pos="567"/>
        </w:tabs>
      </w:pPr>
      <w:bookmarkStart w:id="1094" w:name="_Toc186058264"/>
      <w:r w:rsidRPr="00456C49">
        <w:t>Bảng 2.12. Kịch bản xóa đơn hàng</w:t>
      </w:r>
      <w:bookmarkEnd w:id="1094"/>
    </w:p>
    <w:p w14:paraId="7BBEFA3D" w14:textId="1C342C7B" w:rsidR="002C0F31" w:rsidRPr="00363E6E" w:rsidRDefault="002C0F31" w:rsidP="00694FB8">
      <w:p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2.1.3.2. Kịch bản chức năng của quản lý</w:t>
      </w:r>
    </w:p>
    <w:p w14:paraId="77A97320" w14:textId="74D8AB3F" w:rsidR="003042EB" w:rsidRDefault="003042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6">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694FB8">
      <w:pPr>
        <w:pStyle w:val="image"/>
        <w:tabs>
          <w:tab w:val="left" w:pos="567"/>
        </w:tabs>
      </w:pPr>
      <w:bookmarkStart w:id="1095" w:name="_Toc186058197"/>
      <w:r>
        <w:t>Hình 2.8. Usecase quản lý tài khoản</w:t>
      </w:r>
      <w:bookmarkEnd w:id="1095"/>
    </w:p>
    <w:p w14:paraId="03027011" w14:textId="7777777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6124C83A"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66A1D9EC"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7C3A3109"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3F02999A"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11A6060B"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76CC2057"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6A86804F"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3DAEC39A" w:rsidR="003042EB" w:rsidRPr="00456C49" w:rsidRDefault="00D86C31" w:rsidP="00694FB8">
            <w:pPr>
              <w:pStyle w:val="ListParagraph"/>
              <w:numPr>
                <w:ilvl w:val="1"/>
                <w:numId w:val="2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694FB8">
      <w:pPr>
        <w:pStyle w:val="table"/>
        <w:tabs>
          <w:tab w:val="left" w:pos="567"/>
        </w:tabs>
      </w:pPr>
      <w:bookmarkStart w:id="1096" w:name="_Toc186058265"/>
      <w:r w:rsidRPr="00456C49">
        <w:t xml:space="preserve">Bảng 2.13. Kịch bản chức năng thêm mới </w:t>
      </w:r>
      <w:r w:rsidR="00F83CE4">
        <w:t>tài khoản</w:t>
      </w:r>
      <w:bookmarkEnd w:id="1096"/>
    </w:p>
    <w:p w14:paraId="7290C56A" w14:textId="77777777" w:rsidR="00DA7408" w:rsidRPr="00456C49" w:rsidRDefault="00DA7408" w:rsidP="00694FB8">
      <w:pPr>
        <w:pStyle w:val="table"/>
        <w:tabs>
          <w:tab w:val="left" w:pos="567"/>
        </w:tabs>
      </w:pPr>
    </w:p>
    <w:p w14:paraId="30BF6551" w14:textId="3520011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3D8CF00D"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605FC59"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0F9801EE"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17AA2CEA"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6BE6C071"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3BB6DD20"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144D589E"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D045449"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694FB8">
      <w:pPr>
        <w:pStyle w:val="table"/>
        <w:tabs>
          <w:tab w:val="left" w:pos="567"/>
        </w:tabs>
      </w:pPr>
      <w:bookmarkStart w:id="1097" w:name="_Toc186058266"/>
      <w:r w:rsidRPr="00456C49">
        <w:t xml:space="preserve">Bảng 2.14. Kịch bản chức năng chỉnh sửa </w:t>
      </w:r>
      <w:r w:rsidR="00F43180">
        <w:t>tài khoản</w:t>
      </w:r>
      <w:bookmarkEnd w:id="1097"/>
    </w:p>
    <w:p w14:paraId="7A2CFCC8" w14:textId="77777777" w:rsidR="00DA7408" w:rsidRPr="00F43180" w:rsidRDefault="00DA7408" w:rsidP="00694FB8">
      <w:pPr>
        <w:pStyle w:val="table"/>
        <w:tabs>
          <w:tab w:val="left" w:pos="567"/>
        </w:tabs>
      </w:pPr>
    </w:p>
    <w:p w14:paraId="06F35342" w14:textId="45CAC8BB" w:rsidR="00F83CE4" w:rsidRPr="00456C49" w:rsidRDefault="00F83CE4"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23F2743E" w:rsidR="00F83CE4" w:rsidRPr="00F83CE4"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F83CE4">
              <w:rPr>
                <w:rFonts w:ascii="Times New Roman" w:hAnsi="Times New Roman" w:cs="Times New Roman"/>
                <w:sz w:val="24"/>
                <w:szCs w:val="24"/>
              </w:rPr>
              <w:t>Quản lý đăng nhập vào hệ thống</w:t>
            </w:r>
          </w:p>
          <w:p w14:paraId="78776C38" w14:textId="10280277"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00F83CE4" w:rsidRPr="00456C49">
              <w:rPr>
                <w:rFonts w:ascii="Times New Roman" w:hAnsi="Times New Roman" w:cs="Times New Roman"/>
                <w:sz w:val="24"/>
                <w:szCs w:val="24"/>
              </w:rPr>
              <w:t>ản phẩm, đơn hàng, voucher, danh mục, khuyến mãi, thương hiệu.</w:t>
            </w:r>
          </w:p>
          <w:p w14:paraId="187F8D5E" w14:textId="2ACCBDD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705F0DB6" w14:textId="3A11196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Hệ thống hiển thị giao diện danh sách các sản phẩm đang được bán và button thêm mới</w:t>
            </w:r>
          </w:p>
          <w:p w14:paraId="099DF2A9" w14:textId="61C78E65"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tài khoản cần xóa, chọn chỉnh sửa</w:t>
            </w:r>
          </w:p>
          <w:p w14:paraId="0B72F478" w14:textId="5B24143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51F5E890" w14:textId="325B0C87" w:rsidR="00F83CE4"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Quản lý</w:t>
            </w:r>
            <w:r w:rsidR="00F83CE4">
              <w:rPr>
                <w:rFonts w:ascii="Times New Roman" w:hAnsi="Times New Roman" w:cs="Times New Roman"/>
                <w:sz w:val="24"/>
                <w:szCs w:val="24"/>
              </w:rPr>
              <w:t xml:space="preserve"> chọn button In Active</w:t>
            </w:r>
            <w:r w:rsidR="00F83CE4" w:rsidRPr="00456C49">
              <w:rPr>
                <w:rFonts w:ascii="Times New Roman" w:hAnsi="Times New Roman" w:cs="Times New Roman"/>
                <w:sz w:val="24"/>
                <w:szCs w:val="24"/>
              </w:rPr>
              <w:t xml:space="preserve"> </w:t>
            </w:r>
            <w:r w:rsidR="00F83CE4">
              <w:rPr>
                <w:rFonts w:ascii="Times New Roman" w:hAnsi="Times New Roman" w:cs="Times New Roman"/>
                <w:sz w:val="24"/>
                <w:szCs w:val="24"/>
              </w:rPr>
              <w:t>tài khoản để xóa tài khoản và ấn cập nhật</w:t>
            </w:r>
          </w:p>
          <w:p w14:paraId="6D7D29B7" w14:textId="7429A2FF"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5221CD08" w:rsidR="00F83CE4" w:rsidRPr="00456C49" w:rsidRDefault="00D86C31" w:rsidP="00694FB8">
            <w:pPr>
              <w:pStyle w:val="ListParagraph"/>
              <w:numPr>
                <w:ilvl w:val="1"/>
                <w:numId w:val="2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Không thể inactive tài khoản admin</w:t>
            </w:r>
          </w:p>
        </w:tc>
      </w:tr>
    </w:tbl>
    <w:p w14:paraId="6A6996E5" w14:textId="6DAC6138" w:rsidR="00F83CE4" w:rsidRPr="00456C49" w:rsidRDefault="00F83CE4" w:rsidP="00694FB8">
      <w:pPr>
        <w:pStyle w:val="table"/>
        <w:tabs>
          <w:tab w:val="left" w:pos="567"/>
        </w:tabs>
      </w:pPr>
      <w:bookmarkStart w:id="1098" w:name="_Toc186058267"/>
      <w:r w:rsidRPr="00456C49">
        <w:t>Bảng 2.1</w:t>
      </w:r>
      <w:r>
        <w:t>5</w:t>
      </w:r>
      <w:r w:rsidRPr="00456C49">
        <w:t xml:space="preserve">. Kịch bản chức </w:t>
      </w:r>
      <w:r>
        <w:t>năng xóa tài khoản</w:t>
      </w:r>
      <w:bookmarkEnd w:id="1098"/>
    </w:p>
    <w:p w14:paraId="0AF563CD" w14:textId="77777777" w:rsidR="003042EB" w:rsidRP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7">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694FB8">
      <w:pPr>
        <w:pStyle w:val="image"/>
        <w:tabs>
          <w:tab w:val="left" w:pos="567"/>
        </w:tabs>
        <w:spacing w:line="312" w:lineRule="auto"/>
      </w:pPr>
      <w:bookmarkStart w:id="1099" w:name="_Toc186058198"/>
      <w:r w:rsidRPr="00456C49">
        <w:t>Hình 2.</w:t>
      </w:r>
      <w:r w:rsidR="00F83CE4">
        <w:t>9</w:t>
      </w:r>
      <w:r w:rsidRPr="00456C49">
        <w:t>: Usecase quản lý sản phẩm</w:t>
      </w:r>
      <w:bookmarkEnd w:id="1099"/>
    </w:p>
    <w:p w14:paraId="2B8DFD96" w14:textId="0673074C" w:rsidR="002C0F31" w:rsidRPr="00456C49" w:rsidRDefault="002C0F31"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F97C1FB" w:rsidR="002C0F31" w:rsidRPr="00363E6E" w:rsidRDefault="00D86C31" w:rsidP="00363E6E">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6.1 </w:t>
            </w:r>
            <w:r w:rsidR="00F43180" w:rsidRPr="00363E6E">
              <w:rPr>
                <w:rFonts w:ascii="Times New Roman" w:hAnsi="Times New Roman" w:cs="Times New Roman"/>
                <w:sz w:val="24"/>
                <w:szCs w:val="24"/>
              </w:rPr>
              <w:t>Sản phẩm thêm mới bị trùng mã</w:t>
            </w:r>
          </w:p>
        </w:tc>
      </w:tr>
    </w:tbl>
    <w:p w14:paraId="05EBA516" w14:textId="19800B4D" w:rsidR="002C0F31" w:rsidRPr="00456C49" w:rsidRDefault="002C0F31" w:rsidP="00694FB8">
      <w:pPr>
        <w:tabs>
          <w:tab w:val="left" w:pos="567"/>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694FB8">
      <w:pPr>
        <w:pStyle w:val="table"/>
        <w:tabs>
          <w:tab w:val="left" w:pos="567"/>
        </w:tabs>
      </w:pPr>
      <w:bookmarkStart w:id="1100" w:name="_Toc186058268"/>
      <w:r w:rsidRPr="00456C49">
        <w:t>Bảng 2.1</w:t>
      </w:r>
      <w:r w:rsidR="00F83CE4">
        <w:t>6</w:t>
      </w:r>
      <w:r w:rsidRPr="00456C49">
        <w:t>. Kịch bản chức năng thêm mới sản phẩm</w:t>
      </w:r>
      <w:bookmarkEnd w:id="1100"/>
    </w:p>
    <w:p w14:paraId="45E41F52" w14:textId="246DB9ED" w:rsidR="0077189B" w:rsidRPr="00456C49" w:rsidRDefault="0077189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5900FC5A"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đăng nhập vào hệ thống</w:t>
            </w:r>
          </w:p>
          <w:p w14:paraId="2ADAFB91" w14:textId="5225F5FA"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trang chủ với các chức năng</w:t>
            </w:r>
            <w:r w:rsidR="00F43180" w:rsidRPr="00363E6E">
              <w:rPr>
                <w:rFonts w:ascii="Times New Roman" w:hAnsi="Times New Roman" w:cs="Times New Roman"/>
                <w:sz w:val="24"/>
                <w:szCs w:val="24"/>
              </w:rPr>
              <w:t>:</w:t>
            </w:r>
            <w:r w:rsidR="0077189B" w:rsidRPr="00363E6E">
              <w:rPr>
                <w:rFonts w:ascii="Times New Roman" w:hAnsi="Times New Roman" w:cs="Times New Roman"/>
                <w:sz w:val="24"/>
                <w:szCs w:val="24"/>
              </w:rPr>
              <w:t>Sản phẩm, đơn hàng, voucher, danh mục, khuyến mãi, thương hiệu.</w:t>
            </w:r>
          </w:p>
          <w:p w14:paraId="2DF1AA91" w14:textId="155A6332"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click chọn chức năng sản phẩm</w:t>
            </w:r>
          </w:p>
          <w:p w14:paraId="2B293BB1" w14:textId="479C33CE"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danh sách các sản phẩm đang được bán và button thêm mới</w:t>
            </w:r>
          </w:p>
          <w:p w14:paraId="67E3C5EC" w14:textId="4E7C39FB"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click chọn vào sản phẩm cần chỉnh sửa</w:t>
            </w:r>
          </w:p>
          <w:p w14:paraId="125EE980" w14:textId="5FBC928F"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31FB4903"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cập nhật thông tin cần chỉnh sửa, sau đó click button Cập nhât</w:t>
            </w:r>
          </w:p>
          <w:p w14:paraId="5BA6E396" w14:textId="2D4DAD91"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694FB8">
      <w:pPr>
        <w:pStyle w:val="table"/>
        <w:tabs>
          <w:tab w:val="left" w:pos="567"/>
        </w:tabs>
      </w:pPr>
      <w:bookmarkStart w:id="1101" w:name="_Toc186058269"/>
      <w:r w:rsidRPr="00456C49">
        <w:t>Bảng 2.1</w:t>
      </w:r>
      <w:r w:rsidR="00F83CE4">
        <w:t>7</w:t>
      </w:r>
      <w:r w:rsidRPr="00456C49">
        <w:t>. Kịch bản chức năng chỉnh sửa sản phẩm</w:t>
      </w:r>
      <w:bookmarkEnd w:id="1101"/>
    </w:p>
    <w:p w14:paraId="4862B9A8" w14:textId="29FC38E2" w:rsidR="0077189B" w:rsidRPr="00456C49" w:rsidRDefault="00E7688C"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8">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694FB8">
      <w:pPr>
        <w:pStyle w:val="image"/>
        <w:tabs>
          <w:tab w:val="left" w:pos="567"/>
        </w:tabs>
        <w:spacing w:line="312" w:lineRule="auto"/>
      </w:pPr>
      <w:bookmarkStart w:id="1102" w:name="_Toc186058199"/>
      <w:r w:rsidRPr="00456C49">
        <w:t>Hình 2.</w:t>
      </w:r>
      <w:r w:rsidR="00F83CE4">
        <w:t>10</w:t>
      </w:r>
      <w:r w:rsidRPr="00456C49">
        <w:t xml:space="preserve"> Usecase quản lý thương hiệu</w:t>
      </w:r>
      <w:bookmarkEnd w:id="1102"/>
    </w:p>
    <w:p w14:paraId="59F5F77C" w14:textId="132E0E55"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694FB8">
      <w:pPr>
        <w:pStyle w:val="table"/>
        <w:tabs>
          <w:tab w:val="left" w:pos="567"/>
        </w:tabs>
      </w:pPr>
      <w:bookmarkStart w:id="1103" w:name="_Toc186058270"/>
      <w:r w:rsidRPr="00456C49">
        <w:t>Bảng 2.1</w:t>
      </w:r>
      <w:r w:rsidR="00F83CE4">
        <w:t>8</w:t>
      </w:r>
      <w:r w:rsidRPr="00456C49">
        <w:t>. Kịch bản chức năng thêm mới thương hiệu</w:t>
      </w:r>
      <w:bookmarkEnd w:id="1103"/>
    </w:p>
    <w:p w14:paraId="76D96131" w14:textId="0FEA0B37"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694FB8">
      <w:pPr>
        <w:pStyle w:val="table"/>
        <w:tabs>
          <w:tab w:val="left" w:pos="567"/>
        </w:tabs>
      </w:pPr>
      <w:bookmarkStart w:id="1104" w:name="_Toc186058271"/>
      <w:r w:rsidRPr="00456C49">
        <w:t>Bảng 2.1</w:t>
      </w:r>
      <w:r w:rsidR="00F83CE4">
        <w:t>9</w:t>
      </w:r>
      <w:r w:rsidRPr="00456C49">
        <w:t>. Kịch bản chức năng chỉnh sửa thương hiệu</w:t>
      </w:r>
      <w:bookmarkEnd w:id="1104"/>
    </w:p>
    <w:p w14:paraId="4C00DEB7" w14:textId="4A51C62F" w:rsidR="00E7688C" w:rsidRPr="00456C49" w:rsidRDefault="00E7688C" w:rsidP="00694FB8">
      <w:pPr>
        <w:tabs>
          <w:tab w:val="left" w:pos="567"/>
          <w:tab w:val="left" w:leader="dot" w:pos="9018"/>
        </w:tabs>
        <w:spacing w:after="65" w:line="312" w:lineRule="auto"/>
        <w:ind w:right="31"/>
        <w:rPr>
          <w:rFonts w:ascii="Times New Roman" w:hAnsi="Times New Roman" w:cs="Times New Roman"/>
          <w:sz w:val="26"/>
          <w:szCs w:val="26"/>
        </w:rPr>
      </w:pPr>
    </w:p>
    <w:p w14:paraId="3E2CC487" w14:textId="4FD2E1BB" w:rsidR="00E7688C" w:rsidRPr="00363E6E" w:rsidRDefault="00665018"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Chức năng quản lý voucher</w:t>
      </w:r>
    </w:p>
    <w:p w14:paraId="682A9B6C" w14:textId="164DE119" w:rsidR="00665018" w:rsidRPr="00456C49" w:rsidRDefault="00665018"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9">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694FB8">
      <w:pPr>
        <w:pStyle w:val="image"/>
        <w:tabs>
          <w:tab w:val="left" w:pos="567"/>
        </w:tabs>
        <w:spacing w:line="312" w:lineRule="auto"/>
      </w:pPr>
      <w:bookmarkStart w:id="1105" w:name="_Toc186058200"/>
      <w:r w:rsidRPr="00456C49">
        <w:t>Hình 2.</w:t>
      </w:r>
      <w:r w:rsidR="0060320E" w:rsidRPr="00456C49">
        <w:t>1</w:t>
      </w:r>
      <w:r w:rsidR="00F83CE4">
        <w:t>1</w:t>
      </w:r>
      <w:r w:rsidRPr="00456C49">
        <w:t>. Usecase quản lý voucher</w:t>
      </w:r>
      <w:bookmarkEnd w:id="1105"/>
    </w:p>
    <w:p w14:paraId="0E8F5C85" w14:textId="29A6B087" w:rsidR="00665018" w:rsidRPr="00456C49" w:rsidRDefault="00665018"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694FB8">
      <w:pPr>
        <w:pStyle w:val="table"/>
        <w:tabs>
          <w:tab w:val="left" w:pos="567"/>
        </w:tabs>
      </w:pPr>
      <w:bookmarkStart w:id="1106" w:name="_Toc186058272"/>
      <w:r w:rsidRPr="00456C49">
        <w:t>Bảng 2.</w:t>
      </w:r>
      <w:r w:rsidR="00F83CE4">
        <w:t>20</w:t>
      </w:r>
      <w:r w:rsidRPr="00456C49">
        <w:t>. Kịch bản chức năng thêm mới voucher</w:t>
      </w:r>
      <w:bookmarkEnd w:id="1106"/>
    </w:p>
    <w:p w14:paraId="5E2C7548" w14:textId="57044032" w:rsidR="006906E2" w:rsidRPr="00363E6E" w:rsidRDefault="006906E2" w:rsidP="00694FB8">
      <w:pPr>
        <w:pStyle w:val="ListParagraph"/>
        <w:numPr>
          <w:ilvl w:val="0"/>
          <w:numId w:val="31"/>
        </w:numPr>
        <w:tabs>
          <w:tab w:val="left" w:pos="567"/>
        </w:tabs>
        <w:rPr>
          <w:rFonts w:ascii="Times New Roman" w:hAnsi="Times New Roman" w:cs="Times New Roman"/>
          <w:b/>
          <w:bCs/>
          <w:sz w:val="26"/>
          <w:szCs w:val="26"/>
        </w:rPr>
      </w:pPr>
      <w:r w:rsidRPr="00363E6E">
        <w:rPr>
          <w:rFonts w:ascii="Times New Roman" w:hAnsi="Times New Roman" w:cs="Times New Roman"/>
          <w:b/>
          <w:bCs/>
          <w:sz w:val="26"/>
          <w:szCs w:val="26"/>
        </w:rPr>
        <w:t>Chức năng quản lý đơn hàng</w:t>
      </w:r>
    </w:p>
    <w:p w14:paraId="7776F79A"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30">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694FB8">
      <w:pPr>
        <w:pStyle w:val="image"/>
        <w:tabs>
          <w:tab w:val="left" w:pos="567"/>
        </w:tabs>
        <w:spacing w:line="312" w:lineRule="auto"/>
      </w:pPr>
      <w:bookmarkStart w:id="1107" w:name="_Toc186058201"/>
      <w:r w:rsidRPr="00456C49">
        <w:t xml:space="preserve">Hình </w:t>
      </w:r>
      <w:r w:rsidR="00EA3864" w:rsidRPr="00456C49">
        <w:t>2.</w:t>
      </w:r>
      <w:r w:rsidR="0060320E" w:rsidRPr="00456C49">
        <w:t>1</w:t>
      </w:r>
      <w:r w:rsidR="00F83CE4">
        <w:t>2</w:t>
      </w:r>
      <w:r w:rsidRPr="00456C49">
        <w:t xml:space="preserve"> Usecase quản lý đơn hàng</w:t>
      </w:r>
      <w:bookmarkEnd w:id="1107"/>
    </w:p>
    <w:p w14:paraId="71B2D117" w14:textId="20124C0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Nhân viên click chọn chức năng đơn hàng</w:t>
            </w:r>
          </w:p>
          <w:p w14:paraId="04FBAE01" w14:textId="5315278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694FB8">
      <w:pPr>
        <w:pStyle w:val="table"/>
        <w:tabs>
          <w:tab w:val="left" w:pos="567"/>
        </w:tabs>
      </w:pPr>
      <w:bookmarkStart w:id="1108" w:name="_Toc186058273"/>
      <w:r w:rsidRPr="00456C49">
        <w:t>Bảng 2.</w:t>
      </w:r>
      <w:r w:rsidR="00F83CE4">
        <w:t>21</w:t>
      </w:r>
      <w:r w:rsidRPr="00456C49">
        <w:t>. Kịch bản cập nhật trạng thái đơn hàng</w:t>
      </w:r>
      <w:bookmarkEnd w:id="1108"/>
    </w:p>
    <w:p w14:paraId="6BA22EFC" w14:textId="23AA9031" w:rsidR="00100FDF" w:rsidRPr="00363E6E" w:rsidRDefault="00100FDF"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Chức năng quản lý chương trình giảm giá</w:t>
      </w:r>
    </w:p>
    <w:p w14:paraId="616A622B" w14:textId="75E2FF2D" w:rsidR="00100FDF" w:rsidRPr="00456C49" w:rsidRDefault="00100FDF"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694FB8">
      <w:pPr>
        <w:pStyle w:val="image"/>
        <w:tabs>
          <w:tab w:val="left" w:pos="567"/>
        </w:tabs>
        <w:spacing w:line="312" w:lineRule="auto"/>
      </w:pPr>
      <w:bookmarkStart w:id="1109" w:name="_Toc186058202"/>
      <w:r w:rsidRPr="00456C49">
        <w:t>Hình 2.</w:t>
      </w:r>
      <w:r w:rsidR="0060320E" w:rsidRPr="00456C49">
        <w:t>1</w:t>
      </w:r>
      <w:r w:rsidR="00F83CE4">
        <w:t>3</w:t>
      </w:r>
      <w:r w:rsidRPr="00456C49">
        <w:t xml:space="preserve"> Usecase quản lý giảm giá</w:t>
      </w:r>
      <w:bookmarkEnd w:id="1109"/>
    </w:p>
    <w:p w14:paraId="6E0CDB70" w14:textId="09909888" w:rsidR="00100FDF" w:rsidRPr="00456C49" w:rsidRDefault="00100FDF"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59897B76" w14:textId="00681B2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694FB8">
      <w:pPr>
        <w:pStyle w:val="table"/>
        <w:tabs>
          <w:tab w:val="left" w:pos="567"/>
        </w:tabs>
      </w:pPr>
      <w:bookmarkStart w:id="1110" w:name="_Toc186058274"/>
      <w:r w:rsidRPr="00456C49">
        <w:t>Bảng 2.</w:t>
      </w:r>
      <w:r w:rsidR="00F83CE4">
        <w:t>22</w:t>
      </w:r>
      <w:r w:rsidRPr="00456C49">
        <w:t>. Kịch bản thêm mới chương trình giảm giá</w:t>
      </w:r>
      <w:bookmarkEnd w:id="1110"/>
    </w:p>
    <w:p w14:paraId="77CFB4C3" w14:textId="0FF2EFB0" w:rsidR="00BB166A" w:rsidRPr="00456C49" w:rsidRDefault="00BB166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694FB8">
      <w:p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2">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694FB8">
      <w:pPr>
        <w:pStyle w:val="image"/>
        <w:tabs>
          <w:tab w:val="left" w:pos="567"/>
        </w:tabs>
        <w:spacing w:line="312" w:lineRule="auto"/>
      </w:pPr>
      <w:bookmarkStart w:id="1111" w:name="_Toc186058203"/>
      <w:r w:rsidRPr="00456C49">
        <w:t>Hình 2.</w:t>
      </w:r>
      <w:r w:rsidR="0060320E" w:rsidRPr="00456C49">
        <w:t>1</w:t>
      </w:r>
      <w:r w:rsidR="00F83CE4">
        <w:t>4</w:t>
      </w:r>
      <w:r w:rsidRPr="00456C49">
        <w:t>. Usecase xem báo cáo thống kê</w:t>
      </w:r>
      <w:bookmarkEnd w:id="1111"/>
    </w:p>
    <w:p w14:paraId="4B1DA161" w14:textId="228163B3" w:rsidR="00BB166A" w:rsidRPr="00456C49" w:rsidRDefault="00BB166A"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dashboard</w:t>
            </w:r>
          </w:p>
          <w:p w14:paraId="23DB6367" w14:textId="702C8479"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694FB8">
      <w:pPr>
        <w:pStyle w:val="table"/>
        <w:tabs>
          <w:tab w:val="left" w:pos="567"/>
        </w:tabs>
      </w:pPr>
      <w:bookmarkStart w:id="1112" w:name="_Toc186058275"/>
      <w:r w:rsidRPr="00456C49">
        <w:t>Bảng 2.2</w:t>
      </w:r>
      <w:r w:rsidR="00F83CE4">
        <w:t>3</w:t>
      </w:r>
      <w:r w:rsidRPr="00456C49">
        <w:t>. Kịch bản xem thống kê doanh thu</w:t>
      </w:r>
      <w:bookmarkEnd w:id="1112"/>
    </w:p>
    <w:p w14:paraId="09371C7D" w14:textId="6D4FD087" w:rsidR="007E6FA6" w:rsidRPr="00DA7408" w:rsidRDefault="007E6FA6" w:rsidP="00694FB8">
      <w:pPr>
        <w:pStyle w:val="Heading2"/>
        <w:tabs>
          <w:tab w:val="left" w:pos="567"/>
        </w:tabs>
      </w:pPr>
      <w:bookmarkStart w:id="1113" w:name="_Toc186058296"/>
      <w:bookmarkStart w:id="1114" w:name="_Toc186228731"/>
      <w:r w:rsidRPr="00456C49">
        <w:t>2.2. Thiết kế hệ thống</w:t>
      </w:r>
      <w:bookmarkEnd w:id="1113"/>
      <w:bookmarkEnd w:id="1114"/>
    </w:p>
    <w:p w14:paraId="1CFCED1D" w14:textId="6B1F3036" w:rsidR="00B82B30" w:rsidRPr="00456C49" w:rsidRDefault="00B82B30" w:rsidP="00694FB8">
      <w:pPr>
        <w:pStyle w:val="Heading3"/>
        <w:tabs>
          <w:tab w:val="left" w:pos="567"/>
        </w:tabs>
        <w:rPr>
          <w:b w:val="0"/>
          <w:bCs/>
        </w:rPr>
      </w:pPr>
      <w:bookmarkStart w:id="1115" w:name="_Toc186058297"/>
      <w:bookmarkStart w:id="1116" w:name="_Toc186228732"/>
      <w:r w:rsidRPr="00456C49">
        <w:rPr>
          <w:bCs/>
        </w:rPr>
        <w:t>2.2.1. Biểu đồ lớp</w:t>
      </w:r>
      <w:bookmarkEnd w:id="1115"/>
      <w:bookmarkEnd w:id="1116"/>
    </w:p>
    <w:p w14:paraId="26898952" w14:textId="655E0573" w:rsidR="00B82B30" w:rsidRPr="00456C49" w:rsidRDefault="00B82B3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35569510" w14:textId="018B4C7A" w:rsidR="00B82B30" w:rsidRPr="00D96EE6"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B82B30" w:rsidRPr="00456C49">
        <w:rPr>
          <w:rFonts w:ascii="Times New Roman" w:hAnsi="Times New Roman" w:cs="Times New Roman"/>
          <w:sz w:val="26"/>
          <w:szCs w:val="26"/>
        </w:rPr>
        <w:t>Ta sử dụng kỹ thuật trích danh từ trong các usecase và kịch bản. Các danh từ thu được là:</w:t>
      </w:r>
      <w:r w:rsidR="00B82B30"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00B82B30"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00B82B30"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58019420" w:rsidR="00A73615" w:rsidRPr="00456C49"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A73615"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3A6CBB3" w:rsidR="00A73615" w:rsidRDefault="00D8266B" w:rsidP="00694FB8">
      <w:p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r w:rsidR="00520EDD">
        <w:rPr>
          <w:rFonts w:ascii="Times New Roman" w:hAnsi="Times New Roman" w:cs="Times New Roman"/>
          <w:sz w:val="26"/>
          <w:szCs w:val="26"/>
        </w:rPr>
        <w:t>.</w:t>
      </w:r>
    </w:p>
    <w:p w14:paraId="0ADD6658"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lastRenderedPageBreak/>
        <w:t>Mỗi tài khoản có một thông tin chi tiết của tài khoản đó =&gt; quan hệ Account – AccountDetail là 1-1</w:t>
      </w:r>
    </w:p>
    <w:p w14:paraId="5DB1A5F5" w14:textId="729CCE2A" w:rsidR="00065743"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63748B0E" w:rsidR="00267CF2" w:rsidRPr="00267CF2"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267CF2"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694FB8">
      <w:pPr>
        <w:tabs>
          <w:tab w:val="left" w:pos="567"/>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33">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694FB8">
      <w:pPr>
        <w:pStyle w:val="image"/>
        <w:tabs>
          <w:tab w:val="left" w:pos="567"/>
        </w:tabs>
        <w:spacing w:line="312" w:lineRule="auto"/>
      </w:pPr>
      <w:bookmarkStart w:id="1117" w:name="_Toc186058204"/>
      <w:r w:rsidRPr="00456C49">
        <w:t>Hình 2.</w:t>
      </w:r>
      <w:r w:rsidR="0060320E" w:rsidRPr="00456C49">
        <w:t>1</w:t>
      </w:r>
      <w:r w:rsidR="00F83CE4">
        <w:t>5</w:t>
      </w:r>
      <w:r w:rsidRPr="00456C49">
        <w:t>. Biểu đồ lớp pha phân tích</w:t>
      </w:r>
      <w:bookmarkEnd w:id="1117"/>
    </w:p>
    <w:p w14:paraId="3AFCB784" w14:textId="77777777" w:rsidR="0072719A" w:rsidRDefault="0072719A" w:rsidP="00694FB8">
      <w:pPr>
        <w:tabs>
          <w:tab w:val="left" w:pos="567"/>
        </w:tabs>
        <w:rPr>
          <w:rFonts w:ascii="Times New Roman" w:hAnsi="Times New Roman" w:cs="Times New Roman"/>
          <w:b/>
          <w:bCs/>
          <w:sz w:val="26"/>
          <w:szCs w:val="26"/>
        </w:rPr>
      </w:pPr>
    </w:p>
    <w:p w14:paraId="5A62A7C0" w14:textId="0EB46E6B" w:rsidR="007E6FA6" w:rsidRPr="00456C49" w:rsidRDefault="00896CFD"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694FB8">
      <w:pPr>
        <w:pStyle w:val="image"/>
        <w:tabs>
          <w:tab w:val="left" w:pos="567"/>
        </w:tabs>
        <w:spacing w:line="312" w:lineRule="auto"/>
      </w:pPr>
      <w:bookmarkStart w:id="1118" w:name="_Toc186058205"/>
      <w:r w:rsidRPr="00456C49">
        <w:t>Hình 2.</w:t>
      </w:r>
      <w:r w:rsidR="0060320E" w:rsidRPr="00456C49">
        <w:t>1</w:t>
      </w:r>
      <w:r w:rsidR="00F83CE4">
        <w:t>6</w:t>
      </w:r>
      <w:r w:rsidRPr="00456C49">
        <w:t xml:space="preserve">. Biểu đồ </w:t>
      </w:r>
      <w:r w:rsidR="00D8713D" w:rsidRPr="00456C49">
        <w:t>thiết kế lớp thực thể</w:t>
      </w:r>
      <w:bookmarkEnd w:id="1118"/>
    </w:p>
    <w:p w14:paraId="3BDE4722" w14:textId="55FC33C4" w:rsidR="00222A0A" w:rsidRPr="00456C49" w:rsidRDefault="00C84026" w:rsidP="00694FB8">
      <w:pPr>
        <w:pStyle w:val="Heading3"/>
        <w:tabs>
          <w:tab w:val="left" w:pos="567"/>
        </w:tabs>
        <w:rPr>
          <w:b w:val="0"/>
          <w:bCs/>
        </w:rPr>
      </w:pPr>
      <w:bookmarkStart w:id="1119" w:name="_Toc186058298"/>
      <w:bookmarkStart w:id="1120" w:name="_Toc186228733"/>
      <w:r w:rsidRPr="00456C49">
        <w:rPr>
          <w:bCs/>
        </w:rPr>
        <w:t>2.2.</w:t>
      </w:r>
      <w:r w:rsidR="00B1725B" w:rsidRPr="00456C49">
        <w:rPr>
          <w:bCs/>
        </w:rPr>
        <w:t>2</w:t>
      </w:r>
      <w:r w:rsidRPr="00456C49">
        <w:rPr>
          <w:bCs/>
        </w:rPr>
        <w:t>. Thiết kế cơ sở dữ liệu</w:t>
      </w:r>
      <w:bookmarkEnd w:id="1119"/>
      <w:bookmarkEnd w:id="1120"/>
    </w:p>
    <w:p w14:paraId="40B04952" w14:textId="3243ECBE" w:rsidR="00C84026" w:rsidRPr="00456C49" w:rsidRDefault="00A04B0A"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01E8CDDD">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694FB8">
      <w:pPr>
        <w:pStyle w:val="image"/>
        <w:tabs>
          <w:tab w:val="left" w:pos="567"/>
        </w:tabs>
        <w:spacing w:line="312" w:lineRule="auto"/>
      </w:pPr>
      <w:bookmarkStart w:id="1121" w:name="_Toc186058206"/>
      <w:r w:rsidRPr="00456C49">
        <w:t>Hình 2.</w:t>
      </w:r>
      <w:r w:rsidR="0060320E" w:rsidRPr="00456C49">
        <w:t>1</w:t>
      </w:r>
      <w:r w:rsidR="00F83CE4">
        <w:t>7</w:t>
      </w:r>
      <w:r w:rsidRPr="00456C49">
        <w:t>. Biểu đồ cơ sở dữ liệu</w:t>
      </w:r>
      <w:bookmarkEnd w:id="1121"/>
    </w:p>
    <w:p w14:paraId="35C789AD" w14:textId="1D3BCD59" w:rsidR="006F31DC" w:rsidRPr="00456C49" w:rsidRDefault="006F31DC" w:rsidP="00694FB8">
      <w:pPr>
        <w:pStyle w:val="Heading3"/>
        <w:numPr>
          <w:ilvl w:val="2"/>
          <w:numId w:val="34"/>
        </w:numPr>
        <w:tabs>
          <w:tab w:val="left" w:pos="567"/>
        </w:tabs>
        <w:rPr>
          <w:b w:val="0"/>
          <w:bCs/>
        </w:rPr>
      </w:pPr>
      <w:bookmarkStart w:id="1122" w:name="_Toc186058299"/>
      <w:bookmarkStart w:id="1123" w:name="_Toc186228734"/>
      <w:r w:rsidRPr="00456C49">
        <w:rPr>
          <w:bCs/>
        </w:rPr>
        <w:lastRenderedPageBreak/>
        <w:t>Biểu đồ thiết kế chi tiết cho từng module</w:t>
      </w:r>
      <w:bookmarkEnd w:id="1122"/>
      <w:bookmarkEnd w:id="1123"/>
    </w:p>
    <w:p w14:paraId="0D0C49D6" w14:textId="244EF259" w:rsidR="00D3020C"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6">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694FB8">
      <w:pPr>
        <w:pStyle w:val="image"/>
        <w:tabs>
          <w:tab w:val="left" w:pos="567"/>
        </w:tabs>
        <w:spacing w:line="312" w:lineRule="auto"/>
      </w:pPr>
      <w:bookmarkStart w:id="1124" w:name="_Toc186058207"/>
      <w:r w:rsidRPr="00456C49">
        <w:t>Hình 2.</w:t>
      </w:r>
      <w:r w:rsidR="0060320E" w:rsidRPr="00456C49">
        <w:t>1</w:t>
      </w:r>
      <w:r w:rsidR="00F83CE4">
        <w:t>8</w:t>
      </w:r>
      <w:r w:rsidRPr="00456C49">
        <w:t xml:space="preserve"> Biểu đồ thiết kế chi tiết chức năng đăng nhập/ đăng ký</w:t>
      </w:r>
      <w:bookmarkEnd w:id="1124"/>
    </w:p>
    <w:p w14:paraId="3B21B88B" w14:textId="75452308"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694FB8">
      <w:pPr>
        <w:tabs>
          <w:tab w:val="left" w:pos="567"/>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7">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694FB8">
      <w:pPr>
        <w:pStyle w:val="image"/>
        <w:tabs>
          <w:tab w:val="left" w:pos="567"/>
        </w:tabs>
        <w:spacing w:line="312" w:lineRule="auto"/>
      </w:pPr>
      <w:bookmarkStart w:id="1125" w:name="_Toc186058208"/>
      <w:r w:rsidRPr="00456C49">
        <w:t>Hình 2.</w:t>
      </w:r>
      <w:r w:rsidR="0060320E" w:rsidRPr="00456C49">
        <w:t>1</w:t>
      </w:r>
      <w:r w:rsidR="00F83CE4">
        <w:t>9</w:t>
      </w:r>
      <w:r w:rsidRPr="00456C49">
        <w:t xml:space="preserve"> Biểu đồ thiết kế chi tiết chức năng xem sản phẩm</w:t>
      </w:r>
      <w:bookmarkEnd w:id="1125"/>
    </w:p>
    <w:p w14:paraId="0A879210" w14:textId="19213324" w:rsidR="00CD65E1" w:rsidRPr="00456C49" w:rsidRDefault="00CD65E1"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706C32E1">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694FB8">
      <w:pPr>
        <w:pStyle w:val="image"/>
        <w:tabs>
          <w:tab w:val="left" w:pos="567"/>
        </w:tabs>
        <w:spacing w:line="312" w:lineRule="auto"/>
      </w:pPr>
      <w:bookmarkStart w:id="1126" w:name="_Toc186058209"/>
      <w:r w:rsidRPr="00456C49">
        <w:t>Hình 2.</w:t>
      </w:r>
      <w:r w:rsidR="00F83CE4">
        <w:t>20</w:t>
      </w:r>
      <w:r w:rsidRPr="00456C49">
        <w:t xml:space="preserve"> Biểu đồ thiết kế chi tiết chức năng quản lý giỏ hàng</w:t>
      </w:r>
      <w:bookmarkEnd w:id="1126"/>
    </w:p>
    <w:p w14:paraId="60DFA5A0" w14:textId="1C5042AD" w:rsidR="00064C52" w:rsidRPr="00456C49" w:rsidRDefault="00064C5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0BD121A">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694FB8">
      <w:pPr>
        <w:pStyle w:val="image"/>
        <w:tabs>
          <w:tab w:val="left" w:pos="567"/>
        </w:tabs>
        <w:spacing w:line="312" w:lineRule="auto"/>
      </w:pPr>
      <w:bookmarkStart w:id="1127" w:name="_Toc186058210"/>
      <w:r w:rsidRPr="00456C49">
        <w:t>Hình 2.</w:t>
      </w:r>
      <w:r w:rsidR="0060320E" w:rsidRPr="00456C49">
        <w:t>2</w:t>
      </w:r>
      <w:r w:rsidR="00F83CE4">
        <w:t>1</w:t>
      </w:r>
      <w:r w:rsidRPr="00456C49">
        <w:t xml:space="preserve"> Biểu đồ thiết kế chi tiết chức năng đặt hàng/ quản lý đơn hàng</w:t>
      </w:r>
      <w:bookmarkEnd w:id="1127"/>
    </w:p>
    <w:p w14:paraId="224F4383" w14:textId="77777777" w:rsidR="00AF0598" w:rsidRPr="00456C49" w:rsidRDefault="00AF0598" w:rsidP="00694FB8">
      <w:pPr>
        <w:pStyle w:val="image"/>
        <w:tabs>
          <w:tab w:val="left" w:pos="567"/>
        </w:tabs>
        <w:spacing w:line="312" w:lineRule="auto"/>
      </w:pPr>
    </w:p>
    <w:p w14:paraId="41A8BE3B" w14:textId="5E5A7633" w:rsidR="00565F62"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04F9DDC2">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694FB8">
      <w:pPr>
        <w:pStyle w:val="image"/>
        <w:tabs>
          <w:tab w:val="left" w:pos="567"/>
        </w:tabs>
        <w:spacing w:line="312" w:lineRule="auto"/>
      </w:pPr>
      <w:bookmarkStart w:id="1128" w:name="_Toc186058211"/>
      <w:r w:rsidRPr="00456C49">
        <w:t>Hình 2.</w:t>
      </w:r>
      <w:r w:rsidR="0060320E" w:rsidRPr="00456C49">
        <w:t>2</w:t>
      </w:r>
      <w:r w:rsidR="00F83CE4">
        <w:t>2</w:t>
      </w:r>
      <w:r w:rsidRPr="00456C49">
        <w:t xml:space="preserve"> Biểu đồ thiết kế chi tiết chức năng quản lý người dùng</w:t>
      </w:r>
      <w:bookmarkEnd w:id="1128"/>
    </w:p>
    <w:p w14:paraId="7E3850C2" w14:textId="20A7DC4E" w:rsidR="003152FE"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089CDDE9">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694FB8">
      <w:pPr>
        <w:pStyle w:val="image"/>
        <w:tabs>
          <w:tab w:val="left" w:pos="567"/>
        </w:tabs>
        <w:spacing w:line="312" w:lineRule="auto"/>
      </w:pPr>
      <w:bookmarkStart w:id="1129" w:name="_Toc186058212"/>
      <w:r w:rsidRPr="00456C49">
        <w:t>Hình 2.</w:t>
      </w:r>
      <w:r w:rsidR="0060320E" w:rsidRPr="00456C49">
        <w:t>2</w:t>
      </w:r>
      <w:r w:rsidR="00F83CE4">
        <w:t>3</w:t>
      </w:r>
      <w:r w:rsidRPr="00456C49">
        <w:t xml:space="preserve"> Biểu đồ thiết kế chi tiết chức năng quản lý sản phẩm</w:t>
      </w:r>
      <w:bookmarkEnd w:id="1129"/>
    </w:p>
    <w:p w14:paraId="34D3F1B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11A88256">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694FB8">
      <w:pPr>
        <w:pStyle w:val="image"/>
        <w:tabs>
          <w:tab w:val="left" w:pos="567"/>
        </w:tabs>
        <w:spacing w:line="312" w:lineRule="auto"/>
      </w:pPr>
      <w:bookmarkStart w:id="1130" w:name="_Toc186058213"/>
      <w:r w:rsidRPr="00456C49">
        <w:t>Hình 2.</w:t>
      </w:r>
      <w:r w:rsidR="0060320E" w:rsidRPr="00456C49">
        <w:t>2</w:t>
      </w:r>
      <w:r w:rsidR="00F83CE4">
        <w:t>4</w:t>
      </w:r>
      <w:r w:rsidRPr="00456C49">
        <w:t xml:space="preserve"> Biểu đồ thiết kế chi tiết chức năng quản lý đơn hàng</w:t>
      </w:r>
      <w:bookmarkEnd w:id="1130"/>
    </w:p>
    <w:p w14:paraId="3C9BE86A" w14:textId="6E87623E" w:rsidR="007B1350" w:rsidRPr="00456C49" w:rsidRDefault="0060413E"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3">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694FB8">
      <w:pPr>
        <w:pStyle w:val="image"/>
        <w:tabs>
          <w:tab w:val="left" w:pos="567"/>
        </w:tabs>
        <w:spacing w:line="312" w:lineRule="auto"/>
      </w:pPr>
      <w:bookmarkStart w:id="1131" w:name="_Toc186058214"/>
      <w:r w:rsidRPr="00456C49">
        <w:t>Hình 2.</w:t>
      </w:r>
      <w:r w:rsidR="0060320E" w:rsidRPr="00456C49">
        <w:t>2</w:t>
      </w:r>
      <w:r w:rsidR="00F83CE4">
        <w:t>5</w:t>
      </w:r>
      <w:r w:rsidRPr="00456C49">
        <w:t xml:space="preserve"> Biểu đồ thiết kế chi tiết chức năng quản lý voucher</w:t>
      </w:r>
      <w:bookmarkEnd w:id="1131"/>
    </w:p>
    <w:p w14:paraId="1FB99CB5"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694FB8">
      <w:pPr>
        <w:pStyle w:val="image"/>
        <w:tabs>
          <w:tab w:val="left" w:pos="567"/>
        </w:tabs>
        <w:spacing w:line="312" w:lineRule="auto"/>
      </w:pPr>
      <w:bookmarkStart w:id="1132" w:name="_Toc186058215"/>
      <w:r w:rsidRPr="00456C49">
        <w:t>Hình 2.</w:t>
      </w:r>
      <w:r w:rsidR="0060320E" w:rsidRPr="00456C49">
        <w:t>2</w:t>
      </w:r>
      <w:r w:rsidR="00F83CE4">
        <w:t>6</w:t>
      </w:r>
      <w:r w:rsidRPr="00456C49">
        <w:t xml:space="preserve"> Biểu đồ thiết kế chi tiết chức năng quản lý danh mục</w:t>
      </w:r>
      <w:bookmarkEnd w:id="1132"/>
    </w:p>
    <w:p w14:paraId="5D39A647" w14:textId="77777777" w:rsidR="00F63310" w:rsidRPr="00456C49" w:rsidRDefault="00F63310"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5">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694FB8">
      <w:pPr>
        <w:pStyle w:val="image"/>
        <w:tabs>
          <w:tab w:val="left" w:pos="567"/>
        </w:tabs>
        <w:spacing w:line="312" w:lineRule="auto"/>
      </w:pPr>
      <w:bookmarkStart w:id="1133" w:name="_Toc186058216"/>
      <w:r w:rsidRPr="00456C49">
        <w:t>Hình 2.</w:t>
      </w:r>
      <w:r w:rsidR="0060320E" w:rsidRPr="00456C49">
        <w:t>2</w:t>
      </w:r>
      <w:r w:rsidR="00F83CE4">
        <w:t>7</w:t>
      </w:r>
      <w:r w:rsidRPr="00456C49">
        <w:t xml:space="preserve"> Biểu đồ thiết kế chi tiết chức năng quản lý khuyến mãi</w:t>
      </w:r>
      <w:bookmarkEnd w:id="1133"/>
    </w:p>
    <w:p w14:paraId="3BA933D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694FB8">
      <w:pPr>
        <w:pStyle w:val="image"/>
        <w:tabs>
          <w:tab w:val="left" w:pos="567"/>
        </w:tabs>
        <w:spacing w:line="312" w:lineRule="auto"/>
      </w:pPr>
      <w:bookmarkStart w:id="1134" w:name="_Toc186058217"/>
      <w:r w:rsidRPr="00456C49">
        <w:t>Hình 2.</w:t>
      </w:r>
      <w:r w:rsidR="0060320E" w:rsidRPr="00456C49">
        <w:t>2</w:t>
      </w:r>
      <w:r w:rsidR="00F83CE4">
        <w:t>8</w:t>
      </w:r>
      <w:r w:rsidRPr="00456C49">
        <w:t xml:space="preserve"> Biểu đồ thiết kế chi tiết chức năng quản lý thương hiệu</w:t>
      </w:r>
      <w:bookmarkEnd w:id="1134"/>
    </w:p>
    <w:p w14:paraId="5C81A783" w14:textId="1C5D2737" w:rsidR="00F63310" w:rsidRPr="00456C49" w:rsidRDefault="00235A56" w:rsidP="00694FB8">
      <w:pPr>
        <w:pStyle w:val="Heading3"/>
        <w:numPr>
          <w:ilvl w:val="2"/>
          <w:numId w:val="34"/>
        </w:numPr>
        <w:tabs>
          <w:tab w:val="left" w:pos="567"/>
        </w:tabs>
        <w:rPr>
          <w:bCs/>
        </w:rPr>
      </w:pPr>
      <w:bookmarkStart w:id="1135" w:name="_Toc186058300"/>
      <w:bookmarkStart w:id="1136" w:name="_Toc186228735"/>
      <w:r w:rsidRPr="00456C49">
        <w:rPr>
          <w:bCs/>
        </w:rPr>
        <w:t>Biểu đồ tuần tự cho từng chức năng</w:t>
      </w:r>
      <w:bookmarkEnd w:id="1135"/>
      <w:bookmarkEnd w:id="1136"/>
    </w:p>
    <w:p w14:paraId="3CB617BC" w14:textId="62F00F8D" w:rsidR="00F63310" w:rsidRPr="00363E6E" w:rsidRDefault="00F63310" w:rsidP="00694FB8">
      <w:pPr>
        <w:pStyle w:val="ListParagraph"/>
        <w:numPr>
          <w:ilvl w:val="3"/>
          <w:numId w:val="34"/>
        </w:numPr>
        <w:tabs>
          <w:tab w:val="left" w:pos="567"/>
        </w:tabs>
        <w:spacing w:line="312" w:lineRule="auto"/>
        <w:rPr>
          <w:rFonts w:ascii="Times New Roman" w:hAnsi="Times New Roman" w:cs="Times New Roman"/>
          <w:b/>
          <w:bCs/>
          <w:sz w:val="26"/>
          <w:szCs w:val="26"/>
        </w:rPr>
      </w:pPr>
      <w:r w:rsidRPr="00363E6E">
        <w:rPr>
          <w:rFonts w:ascii="Times New Roman" w:hAnsi="Times New Roman" w:cs="Times New Roman"/>
          <w:b/>
          <w:bCs/>
          <w:sz w:val="26"/>
          <w:szCs w:val="26"/>
        </w:rPr>
        <w:t>Biểu đồ tuần tự cho từng chức năng với khách hàng</w:t>
      </w:r>
    </w:p>
    <w:p w14:paraId="63D8A5C8" w14:textId="104FD6C5" w:rsidR="00235A56"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235A56"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79DC40A2">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694FB8">
      <w:pPr>
        <w:pStyle w:val="image"/>
        <w:tabs>
          <w:tab w:val="left" w:pos="567"/>
        </w:tabs>
        <w:spacing w:line="312" w:lineRule="auto"/>
      </w:pPr>
      <w:bookmarkStart w:id="1137" w:name="_Toc186058218"/>
      <w:r w:rsidRPr="00456C49">
        <w:t>Hình 2.</w:t>
      </w:r>
      <w:r w:rsidR="0060320E" w:rsidRPr="00456C49">
        <w:t>2</w:t>
      </w:r>
      <w:r w:rsidR="00F83CE4">
        <w:t>9</w:t>
      </w:r>
      <w:r w:rsidRPr="00456C49">
        <w:t xml:space="preserve"> Biểu đồ tuần tự chức năng đăng nhập/ đăng ký</w:t>
      </w:r>
      <w:bookmarkEnd w:id="1137"/>
    </w:p>
    <w:p w14:paraId="7D9DC107" w14:textId="02B1CAD5" w:rsidR="00BA2773" w:rsidRPr="00456C49" w:rsidRDefault="00BA2773"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1710C82E">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694FB8">
      <w:pPr>
        <w:pStyle w:val="image"/>
        <w:tabs>
          <w:tab w:val="left" w:pos="567"/>
        </w:tabs>
        <w:spacing w:line="312" w:lineRule="auto"/>
      </w:pPr>
      <w:bookmarkStart w:id="1138" w:name="_Toc186058219"/>
      <w:r w:rsidRPr="00456C49">
        <w:t>Hình 2.</w:t>
      </w:r>
      <w:r w:rsidR="00F83CE4">
        <w:t>30</w:t>
      </w:r>
      <w:r w:rsidRPr="00456C49">
        <w:t xml:space="preserve"> Biểu đồ tuần tự chức năng quản lý thông tin cá nhân</w:t>
      </w:r>
      <w:bookmarkEnd w:id="1138"/>
    </w:p>
    <w:p w14:paraId="4A613D9F" w14:textId="17C2810F" w:rsidR="00AF0598" w:rsidRDefault="00520EDD"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98">
        <w:rPr>
          <w:rFonts w:ascii="Times New Roman" w:hAnsi="Times New Roman" w:cs="Times New Roman"/>
          <w:b/>
          <w:bCs/>
          <w:sz w:val="26"/>
          <w:szCs w:val="26"/>
        </w:rPr>
        <w:t>Biểu đồ tuần tự quản lý giỏ hàng</w:t>
      </w:r>
    </w:p>
    <w:p w14:paraId="6779AFC3" w14:textId="6B981861"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3BF091A9">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694FB8">
      <w:pPr>
        <w:pStyle w:val="image"/>
        <w:tabs>
          <w:tab w:val="left" w:pos="567"/>
        </w:tabs>
        <w:spacing w:line="312" w:lineRule="auto"/>
      </w:pPr>
      <w:bookmarkStart w:id="1139" w:name="_Toc186058220"/>
      <w:r w:rsidRPr="00456C49">
        <w:t>Hình 2.3</w:t>
      </w:r>
      <w:r>
        <w:t>1</w:t>
      </w:r>
      <w:r w:rsidRPr="00456C49">
        <w:t xml:space="preserve"> Biểu đồ tuần tự chức năng quản lý giỏ hàng</w:t>
      </w:r>
      <w:bookmarkEnd w:id="1139"/>
    </w:p>
    <w:p w14:paraId="20194CCE" w14:textId="77777777"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1390FAC2">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694FB8">
      <w:pPr>
        <w:pStyle w:val="image"/>
        <w:tabs>
          <w:tab w:val="left" w:pos="567"/>
        </w:tabs>
        <w:spacing w:line="312" w:lineRule="auto"/>
      </w:pPr>
      <w:bookmarkStart w:id="1140" w:name="_Toc186058221"/>
      <w:r w:rsidRPr="00456C49">
        <w:t>Hình 2.</w:t>
      </w:r>
      <w:r w:rsidR="0060320E" w:rsidRPr="00456C49">
        <w:t>3</w:t>
      </w:r>
      <w:r w:rsidR="00AF0598">
        <w:t>2</w:t>
      </w:r>
      <w:r w:rsidRPr="00456C49">
        <w:t xml:space="preserve"> Biểu đồ tuần tự chức năng xem sản phẩm</w:t>
      </w:r>
      <w:bookmarkEnd w:id="1140"/>
    </w:p>
    <w:p w14:paraId="615E8BF8" w14:textId="77777777" w:rsidR="00F63310" w:rsidRPr="00456C49" w:rsidRDefault="00F63310" w:rsidP="00694FB8">
      <w:pPr>
        <w:tabs>
          <w:tab w:val="left" w:pos="567"/>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00457915" w14:textId="5112BA12" w:rsidR="007422A6"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8E64E1"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7E761859">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694FB8">
      <w:pPr>
        <w:pStyle w:val="image"/>
        <w:tabs>
          <w:tab w:val="left" w:pos="567"/>
        </w:tabs>
        <w:spacing w:line="312" w:lineRule="auto"/>
      </w:pPr>
      <w:bookmarkStart w:id="1141" w:name="_Toc186058222"/>
      <w:r w:rsidRPr="00456C49">
        <w:t>Hình 2.</w:t>
      </w:r>
      <w:r w:rsidR="0060320E" w:rsidRPr="00456C49">
        <w:t>3</w:t>
      </w:r>
      <w:r w:rsidR="00F83CE4">
        <w:t>3</w:t>
      </w:r>
      <w:r w:rsidRPr="00456C49">
        <w:t xml:space="preserve"> Biểu đồ tuần tự chức năng đặt hàng/ quản lý đơn hàng</w:t>
      </w:r>
      <w:bookmarkEnd w:id="1141"/>
    </w:p>
    <w:p w14:paraId="3A3D862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7B4418BE">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694FB8">
      <w:pPr>
        <w:pStyle w:val="image"/>
        <w:tabs>
          <w:tab w:val="left" w:pos="567"/>
        </w:tabs>
        <w:spacing w:line="312" w:lineRule="auto"/>
      </w:pPr>
      <w:bookmarkStart w:id="1142" w:name="_Toc186058223"/>
      <w:r w:rsidRPr="00456C49">
        <w:t>Hình 2.</w:t>
      </w:r>
      <w:r w:rsidR="0060320E" w:rsidRPr="00456C49">
        <w:t>3</w:t>
      </w:r>
      <w:r w:rsidR="00F83CE4">
        <w:t>4</w:t>
      </w:r>
      <w:r w:rsidRPr="00456C49">
        <w:t xml:space="preserve"> Biểu đồ tuần tự chức năng quản lý đơn hàng</w:t>
      </w:r>
      <w:bookmarkEnd w:id="1142"/>
    </w:p>
    <w:p w14:paraId="06C18D21" w14:textId="46B9DA16" w:rsidR="00F63310"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F63310" w:rsidRPr="00456C49">
        <w:rPr>
          <w:rFonts w:ascii="Times New Roman" w:hAnsi="Times New Roman" w:cs="Times New Roman"/>
          <w:b/>
          <w:bCs/>
          <w:sz w:val="26"/>
          <w:szCs w:val="26"/>
        </w:rPr>
        <w:t>Biểu đồ tuần tự chức nằng quản lý tài khoản</w:t>
      </w:r>
    </w:p>
    <w:p w14:paraId="61D867FF" w14:textId="77777777" w:rsidR="00F63310" w:rsidRPr="00456C49" w:rsidRDefault="00F63310" w:rsidP="00694FB8">
      <w:pPr>
        <w:tabs>
          <w:tab w:val="left" w:pos="567"/>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694FB8">
      <w:pPr>
        <w:pStyle w:val="image"/>
        <w:tabs>
          <w:tab w:val="left" w:pos="567"/>
        </w:tabs>
        <w:spacing w:line="312" w:lineRule="auto"/>
      </w:pPr>
      <w:bookmarkStart w:id="1143" w:name="_Toc186058224"/>
      <w:r w:rsidRPr="00456C49">
        <w:t>Hình 2.</w:t>
      </w:r>
      <w:r w:rsidR="0060320E" w:rsidRPr="00456C49">
        <w:t>3</w:t>
      </w:r>
      <w:r w:rsidR="00F83CE4">
        <w:t>5</w:t>
      </w:r>
      <w:r w:rsidRPr="00456C49">
        <w:t xml:space="preserve"> Biểu đồ tuần tự chức năng quản lý tài khoản</w:t>
      </w:r>
      <w:bookmarkEnd w:id="1143"/>
    </w:p>
    <w:p w14:paraId="3EA6BC9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694FB8">
      <w:pPr>
        <w:pStyle w:val="image"/>
        <w:tabs>
          <w:tab w:val="left" w:pos="567"/>
        </w:tabs>
        <w:spacing w:line="312" w:lineRule="auto"/>
      </w:pPr>
      <w:bookmarkStart w:id="1144" w:name="_Toc186058225"/>
      <w:r w:rsidRPr="00456C49">
        <w:t>Hình 2.</w:t>
      </w:r>
      <w:r w:rsidR="0060320E" w:rsidRPr="00456C49">
        <w:t>3</w:t>
      </w:r>
      <w:r w:rsidR="00F83CE4">
        <w:t>6</w:t>
      </w:r>
      <w:r w:rsidRPr="00456C49">
        <w:t xml:space="preserve"> Biểu đồ tuần tự chức năng quản lý sản phẩm</w:t>
      </w:r>
      <w:bookmarkEnd w:id="1144"/>
    </w:p>
    <w:p w14:paraId="52B55AEB"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5">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694FB8">
      <w:pPr>
        <w:pStyle w:val="image"/>
        <w:tabs>
          <w:tab w:val="left" w:pos="567"/>
        </w:tabs>
        <w:spacing w:line="312" w:lineRule="auto"/>
      </w:pPr>
      <w:bookmarkStart w:id="1145" w:name="_Toc186058226"/>
      <w:r w:rsidRPr="00456C49">
        <w:t>Hình 2.</w:t>
      </w:r>
      <w:r w:rsidR="0060320E" w:rsidRPr="00456C49">
        <w:t>3</w:t>
      </w:r>
      <w:r w:rsidR="00F83CE4">
        <w:t>7</w:t>
      </w:r>
      <w:r w:rsidRPr="00456C49">
        <w:t xml:space="preserve"> Biểu đồ tuần tự chức năng quản lý voucher</w:t>
      </w:r>
      <w:bookmarkEnd w:id="1145"/>
    </w:p>
    <w:p w14:paraId="5407BB17" w14:textId="77777777" w:rsidR="00535B08" w:rsidRPr="00456C49" w:rsidRDefault="00535B08" w:rsidP="00694FB8">
      <w:pPr>
        <w:tabs>
          <w:tab w:val="left" w:pos="567"/>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694FB8">
      <w:pPr>
        <w:tabs>
          <w:tab w:val="left" w:pos="567"/>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63E6E">
      <w:pPr>
        <w:pStyle w:val="Heading2"/>
        <w:numPr>
          <w:ilvl w:val="1"/>
          <w:numId w:val="34"/>
        </w:numPr>
        <w:tabs>
          <w:tab w:val="left" w:pos="567"/>
        </w:tabs>
        <w:spacing w:line="312" w:lineRule="auto"/>
        <w:ind w:hanging="936"/>
        <w:rPr>
          <w:rFonts w:cs="Times New Roman"/>
        </w:rPr>
      </w:pPr>
      <w:bookmarkStart w:id="1146" w:name="_Toc186058301"/>
      <w:bookmarkStart w:id="1147" w:name="_Toc186228736"/>
      <w:r>
        <w:rPr>
          <w:rFonts w:cs="Times New Roman"/>
        </w:rPr>
        <w:lastRenderedPageBreak/>
        <w:t>Hệ thống gợi ý dựa trên nội dung (Content-based)</w:t>
      </w:r>
      <w:bookmarkEnd w:id="1146"/>
      <w:bookmarkEnd w:id="1147"/>
    </w:p>
    <w:p w14:paraId="242C9921" w14:textId="0D3EE5D8" w:rsidR="00375CED" w:rsidRPr="00375CED" w:rsidRDefault="00375CED" w:rsidP="00694FB8">
      <w:pPr>
        <w:pStyle w:val="Heading3"/>
        <w:tabs>
          <w:tab w:val="left" w:pos="567"/>
        </w:tabs>
      </w:pPr>
      <w:bookmarkStart w:id="1148" w:name="_Toc186058302"/>
      <w:bookmarkStart w:id="1149" w:name="_Toc186228737"/>
      <w:r>
        <w:t xml:space="preserve">2.3.1. </w:t>
      </w:r>
      <w:r w:rsidRPr="00375CED">
        <w:t>Giới thiệu về hệ thống gợi ý dựa theo nội dung</w:t>
      </w:r>
      <w:bookmarkEnd w:id="1148"/>
      <w:bookmarkEnd w:id="1149"/>
    </w:p>
    <w:p w14:paraId="5DFB4062" w14:textId="5690D504" w:rsidR="00375CED" w:rsidRPr="00456C49" w:rsidRDefault="00D96EE6" w:rsidP="00D96EE6">
      <w:pPr>
        <w:tabs>
          <w:tab w:val="left" w:pos="567"/>
        </w:tabs>
        <w:spacing w:line="312" w:lineRule="auto"/>
        <w:ind w:left="144"/>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(content-based) và cộng tác</w:t>
      </w:r>
      <w:r w:rsidR="002F58A3">
        <w:rPr>
          <w:rFonts w:ascii="Times New Roman" w:hAnsi="Times New Roman" w:cs="Times New Roman"/>
          <w:sz w:val="26"/>
          <w:szCs w:val="26"/>
        </w:rPr>
        <w:t xml:space="preserve"> </w:t>
      </w:r>
      <w:r w:rsidR="00375CED" w:rsidRPr="00456C49">
        <w:rPr>
          <w:rFonts w:ascii="Times New Roman" w:hAnsi="Times New Roman" w:cs="Times New Roman"/>
          <w:sz w:val="26"/>
          <w:szCs w:val="26"/>
        </w:rPr>
        <w:t>(collaborative), và mội hướng khác đó là hệ lai kết hợp cả 2 hướng tiếp cận trên.</w:t>
      </w:r>
    </w:p>
    <w:p w14:paraId="0AE1CEB0" w14:textId="77777777" w:rsidR="00375CED" w:rsidRPr="00456C49" w:rsidRDefault="00375CED"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694FB8">
      <w:pPr>
        <w:pStyle w:val="image"/>
        <w:tabs>
          <w:tab w:val="left" w:pos="567"/>
        </w:tabs>
        <w:spacing w:line="312" w:lineRule="auto"/>
      </w:pPr>
      <w:bookmarkStart w:id="1150" w:name="_Toc186058227"/>
      <w:r w:rsidRPr="00456C49">
        <w:t>Hình 2</w:t>
      </w:r>
      <w:r w:rsidR="002D5D9E">
        <w:t>.38</w:t>
      </w:r>
      <w:r w:rsidRPr="00456C49">
        <w:t>. Hệ thống gợi ý sản phẩm</w:t>
      </w:r>
      <w:bookmarkEnd w:id="1150"/>
    </w:p>
    <w:p w14:paraId="3A6417F2" w14:textId="41EF6CC6" w:rsidR="00375CED" w:rsidRPr="00456C49" w:rsidRDefault="00D96EE6" w:rsidP="00D96EE6">
      <w:pPr>
        <w:pStyle w:val="NormalWeb"/>
        <w:tabs>
          <w:tab w:val="left" w:pos="567"/>
        </w:tabs>
        <w:spacing w:line="312" w:lineRule="auto"/>
        <w:ind w:left="10"/>
        <w:jc w:val="both"/>
        <w:rPr>
          <w:sz w:val="26"/>
          <w:szCs w:val="26"/>
        </w:rPr>
      </w:pPr>
      <w:r>
        <w:rPr>
          <w:sz w:val="26"/>
          <w:szCs w:val="26"/>
        </w:rPr>
        <w:tab/>
      </w:r>
      <w:r w:rsidR="00375CED" w:rsidRPr="00456C49">
        <w:rPr>
          <w:sz w:val="26"/>
          <w:szCs w:val="26"/>
        </w:rPr>
        <w:t xml:space="preserve">Trong chủ đề này, em sử dụng </w:t>
      </w:r>
      <w:r w:rsidR="00375CED" w:rsidRPr="00456C49">
        <w:rPr>
          <w:b/>
          <w:bCs/>
          <w:sz w:val="26"/>
          <w:szCs w:val="26"/>
        </w:rPr>
        <w:t>Hệ thống gợi ý theo nội dung</w:t>
      </w:r>
      <w:r w:rsidR="00375CED"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694FB8">
      <w:pPr>
        <w:pStyle w:val="NormalWeb"/>
        <w:tabs>
          <w:tab w:val="left" w:pos="567"/>
        </w:tabs>
        <w:spacing w:line="312" w:lineRule="auto"/>
        <w:jc w:val="both"/>
        <w:rPr>
          <w:sz w:val="26"/>
          <w:szCs w:val="26"/>
        </w:rPr>
      </w:pPr>
      <w:r w:rsidRPr="00456C49">
        <w:rPr>
          <w:noProof/>
        </w:rPr>
        <w:drawing>
          <wp:inline distT="0" distB="0" distL="0" distR="0" wp14:anchorId="235E2ACF" wp14:editId="6EF88745">
            <wp:extent cx="5791835" cy="1965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1965960"/>
                    </a:xfrm>
                    <a:prstGeom prst="rect">
                      <a:avLst/>
                    </a:prstGeom>
                  </pic:spPr>
                </pic:pic>
              </a:graphicData>
            </a:graphic>
          </wp:inline>
        </w:drawing>
      </w:r>
    </w:p>
    <w:p w14:paraId="2816BA12" w14:textId="7D7BC621" w:rsidR="00375CED" w:rsidRPr="00117900" w:rsidRDefault="00375CED" w:rsidP="00694FB8">
      <w:pPr>
        <w:pStyle w:val="image"/>
        <w:tabs>
          <w:tab w:val="left" w:pos="567"/>
        </w:tabs>
        <w:spacing w:line="312" w:lineRule="auto"/>
        <w:rPr>
          <w:rFonts w:eastAsia="Times New Roman"/>
          <w:sz w:val="24"/>
          <w:szCs w:val="24"/>
        </w:rPr>
      </w:pPr>
      <w:bookmarkStart w:id="1151" w:name="_Toc186058228"/>
      <w:r w:rsidRPr="00456C49">
        <w:t xml:space="preserve">Hình </w:t>
      </w:r>
      <w:r w:rsidR="002D5D9E">
        <w:t>2.39</w:t>
      </w:r>
      <w:r w:rsidRPr="00456C49">
        <w:t>. Hệ thống gợi ý dựa trên nội dung</w:t>
      </w:r>
      <w:bookmarkEnd w:id="1151"/>
    </w:p>
    <w:p w14:paraId="0AED0F19" w14:textId="6D3F0744" w:rsidR="00375CED" w:rsidRPr="00456C49" w:rsidRDefault="00117900" w:rsidP="00D96EE6">
      <w:pPr>
        <w:pStyle w:val="NormalWeb"/>
        <w:tabs>
          <w:tab w:val="left" w:pos="567"/>
        </w:tabs>
        <w:spacing w:line="312" w:lineRule="auto"/>
        <w:ind w:firstLine="10"/>
        <w:jc w:val="both"/>
        <w:rPr>
          <w:sz w:val="26"/>
          <w:szCs w:val="26"/>
        </w:rPr>
      </w:pPr>
      <w:r>
        <w:rPr>
          <w:sz w:val="26"/>
          <w:szCs w:val="26"/>
        </w:rPr>
        <w:lastRenderedPageBreak/>
        <w:t xml:space="preserve"> </w:t>
      </w:r>
      <w:r w:rsidR="00D96EE6">
        <w:rPr>
          <w:sz w:val="26"/>
          <w:szCs w:val="26"/>
        </w:rPr>
        <w:tab/>
      </w:r>
      <w:r w:rsidR="00375CED"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w:t>
      </w:r>
      <w:r w:rsidR="002F58A3">
        <w:rPr>
          <w:sz w:val="26"/>
          <w:szCs w:val="26"/>
        </w:rPr>
        <w:t xml:space="preserve"> </w:t>
      </w:r>
      <w:r w:rsidR="00375CED" w:rsidRPr="00456C49">
        <w:rPr>
          <w:sz w:val="26"/>
          <w:szCs w:val="26"/>
        </w:rPr>
        <w: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122BEC56" w:rsidR="00375CED" w:rsidRPr="00456C49" w:rsidRDefault="00375CED" w:rsidP="00694FB8">
      <w:pPr>
        <w:pStyle w:val="Heading3"/>
        <w:tabs>
          <w:tab w:val="left" w:pos="567"/>
        </w:tabs>
      </w:pPr>
      <w:bookmarkStart w:id="1152" w:name="_Toc186058303"/>
      <w:bookmarkStart w:id="1153" w:name="_Toc186228738"/>
      <w:r>
        <w:t>2.3.2.</w:t>
      </w:r>
      <w:r w:rsidR="00B2217C">
        <w:t xml:space="preserve"> </w:t>
      </w:r>
      <w:r w:rsidRPr="00456C49">
        <w:t>Thuật toán sử dụng trong hệ thống gợi ý</w:t>
      </w:r>
      <w:bookmarkEnd w:id="1152"/>
      <w:bookmarkEnd w:id="1153"/>
    </w:p>
    <w:p w14:paraId="28B1A257" w14:textId="64E1B234" w:rsidR="00375CED" w:rsidRPr="00456C49" w:rsidRDefault="00D96EE6" w:rsidP="00694FB8">
      <w:pPr>
        <w:tabs>
          <w:tab w:val="left" w:pos="567"/>
        </w:tabs>
        <w:spacing w:line="312" w:lineRule="auto"/>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694FB8">
      <w:pPr>
        <w:pStyle w:val="Heading3"/>
        <w:tabs>
          <w:tab w:val="left" w:pos="567"/>
        </w:tabs>
      </w:pPr>
      <w:bookmarkStart w:id="1154" w:name="_Toc186058304"/>
      <w:bookmarkStart w:id="1155" w:name="_Toc186228739"/>
      <w:r w:rsidRPr="00AF0598">
        <w:rPr>
          <w:rStyle w:val="Strong"/>
          <w:b/>
          <w:bCs w:val="0"/>
        </w:rPr>
        <w:t>2.3.3. Term Frequency (TF)</w:t>
      </w:r>
      <w:bookmarkEnd w:id="1154"/>
      <w:bookmarkEnd w:id="1155"/>
    </w:p>
    <w:p w14:paraId="3F97839D" w14:textId="25FB2978" w:rsidR="00375CED" w:rsidRPr="00456C49" w:rsidRDefault="00D96EE6" w:rsidP="00D96EE6">
      <w:pPr>
        <w:pStyle w:val="NormalWeb"/>
        <w:tabs>
          <w:tab w:val="left" w:pos="567"/>
        </w:tabs>
        <w:spacing w:line="312" w:lineRule="auto"/>
        <w:jc w:val="both"/>
        <w:rPr>
          <w:sz w:val="26"/>
          <w:szCs w:val="26"/>
        </w:rPr>
      </w:pPr>
      <w:r>
        <w:rPr>
          <w:sz w:val="26"/>
          <w:szCs w:val="26"/>
        </w:rPr>
        <w:tab/>
      </w:r>
      <w:r w:rsidR="00375CED"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2F72A933" w:rsidR="00375CED" w:rsidRPr="00456C49" w:rsidRDefault="00D96EE6" w:rsidP="00694FB8">
      <w:pPr>
        <w:pStyle w:val="NormalWeb"/>
        <w:tabs>
          <w:tab w:val="left" w:pos="567"/>
        </w:tabs>
        <w:spacing w:line="312" w:lineRule="auto"/>
        <w:jc w:val="both"/>
        <w:rPr>
          <w:sz w:val="26"/>
          <w:szCs w:val="26"/>
        </w:rPr>
      </w:pPr>
      <w:r>
        <w:rPr>
          <w:sz w:val="26"/>
          <w:szCs w:val="26"/>
        </w:rPr>
        <w:tab/>
      </w:r>
      <w:r w:rsidR="00375CED"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37E98AC"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lastRenderedPageBreak/>
        <w:t>Ví dụ:</w:t>
      </w:r>
    </w:p>
    <w:p w14:paraId="1FFD8DA6" w14:textId="77777777" w:rsidR="00375CED" w:rsidRPr="00456C49"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694FB8">
      <w:pPr>
        <w:numPr>
          <w:ilvl w:val="0"/>
          <w:numId w:val="41"/>
        </w:numPr>
        <w:tabs>
          <w:tab w:val="left" w:pos="567"/>
        </w:tabs>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694FB8">
      <w:pPr>
        <w:pStyle w:val="Heading3"/>
        <w:tabs>
          <w:tab w:val="left" w:pos="567"/>
        </w:tabs>
      </w:pPr>
      <w:bookmarkStart w:id="1156" w:name="_Toc186058305"/>
      <w:bookmarkStart w:id="1157" w:name="_Toc186228740"/>
      <w:r>
        <w:rPr>
          <w:rStyle w:val="Strong"/>
          <w:b/>
          <w:bCs w:val="0"/>
        </w:rPr>
        <w:t xml:space="preserve">2.3.4. </w:t>
      </w:r>
      <w:r w:rsidRPr="00456C49">
        <w:rPr>
          <w:rStyle w:val="Strong"/>
          <w:b/>
          <w:bCs w:val="0"/>
        </w:rPr>
        <w:t>Inverse Document Frequency (IDF)</w:t>
      </w:r>
      <w:bookmarkEnd w:id="1156"/>
      <w:bookmarkEnd w:id="1157"/>
    </w:p>
    <w:p w14:paraId="16A1EEE8" w14:textId="3DC2F5E5" w:rsidR="00AF0598" w:rsidRDefault="00D96EE6" w:rsidP="00363E6E">
      <w:pPr>
        <w:pStyle w:val="NormalWeb"/>
        <w:tabs>
          <w:tab w:val="left" w:pos="567"/>
        </w:tabs>
        <w:spacing w:line="312" w:lineRule="auto"/>
        <w:jc w:val="both"/>
        <w:rPr>
          <w:sz w:val="26"/>
          <w:szCs w:val="26"/>
        </w:rPr>
      </w:pPr>
      <w:r>
        <w:rPr>
          <w:sz w:val="26"/>
          <w:szCs w:val="26"/>
        </w:rPr>
        <w:tab/>
      </w:r>
      <w:r w:rsidR="00375CED"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E0203AD" w14:textId="126DBABF" w:rsidR="00375CED" w:rsidRPr="00456C49" w:rsidRDefault="00375CED" w:rsidP="00694FB8">
      <w:pPr>
        <w:pStyle w:val="NormalWeb"/>
        <w:tabs>
          <w:tab w:val="left" w:pos="567"/>
        </w:tabs>
        <w:spacing w:line="312" w:lineRule="auto"/>
        <w:jc w:val="both"/>
        <w:rPr>
          <w:sz w:val="26"/>
          <w:szCs w:val="26"/>
        </w:rPr>
      </w:pPr>
      <w:r w:rsidRPr="00456C49">
        <w:rPr>
          <w:sz w:val="26"/>
          <w:szCs w:val="26"/>
        </w:rPr>
        <w:t>Công thức IDF:</w:t>
      </w:r>
    </w:p>
    <w:p w14:paraId="4E53C63C"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2911449"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t>Ví dụ:</w:t>
      </w:r>
    </w:p>
    <w:p w14:paraId="5065A33A"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694FB8">
      <w:pPr>
        <w:tabs>
          <w:tab w:val="left" w:pos="567"/>
        </w:tabs>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694FB8">
      <w:pPr>
        <w:pStyle w:val="Heading3"/>
        <w:tabs>
          <w:tab w:val="left" w:pos="567"/>
        </w:tabs>
      </w:pPr>
      <w:bookmarkStart w:id="1158" w:name="_Toc186058306"/>
      <w:bookmarkStart w:id="1159" w:name="_Toc186228741"/>
      <w:r>
        <w:rPr>
          <w:rStyle w:val="Strong"/>
          <w:b/>
          <w:bCs w:val="0"/>
        </w:rPr>
        <w:lastRenderedPageBreak/>
        <w:t>2.3.5</w:t>
      </w:r>
      <w:r w:rsidR="00375CED">
        <w:rPr>
          <w:rStyle w:val="Strong"/>
          <w:b/>
          <w:bCs w:val="0"/>
        </w:rPr>
        <w:t xml:space="preserve">. </w:t>
      </w:r>
      <w:r w:rsidR="00375CED" w:rsidRPr="00456C49">
        <w:rPr>
          <w:rStyle w:val="Strong"/>
          <w:b/>
          <w:bCs w:val="0"/>
        </w:rPr>
        <w:t>TF-IDF</w:t>
      </w:r>
      <w:bookmarkEnd w:id="1158"/>
      <w:bookmarkEnd w:id="1159"/>
    </w:p>
    <w:p w14:paraId="06AC417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63E6E">
      <w:pPr>
        <w:pStyle w:val="NormalWeb"/>
        <w:tabs>
          <w:tab w:val="left" w:pos="567"/>
        </w:tabs>
        <w:spacing w:line="312" w:lineRule="auto"/>
        <w:jc w:val="center"/>
        <w:rPr>
          <w:rStyle w:val="Strong"/>
          <w:b w:val="0"/>
          <w:bCs w:val="0"/>
          <w:i/>
          <w:iCs/>
          <w:sz w:val="26"/>
          <w:szCs w:val="26"/>
        </w:rPr>
      </w:pPr>
      <w:r w:rsidRPr="00456C49">
        <w:rPr>
          <w:b/>
          <w:bCs/>
          <w:i/>
          <w:iCs/>
          <w:sz w:val="26"/>
          <w:szCs w:val="26"/>
        </w:rPr>
        <w:t>TF – IDF (t, d) = TF (t, d) x IDF(t)</w:t>
      </w:r>
    </w:p>
    <w:p w14:paraId="26B38846" w14:textId="64A07384" w:rsidR="00375CED" w:rsidRPr="00456C49" w:rsidRDefault="0018555A" w:rsidP="00363E6E">
      <w:pPr>
        <w:tabs>
          <w:tab w:val="left" w:pos="567"/>
        </w:tabs>
        <w:spacing w:line="312" w:lineRule="auto"/>
        <w:rPr>
          <w:rFonts w:ascii="Times New Roman" w:hAnsi="Times New Roman" w:cs="Times New Roman"/>
          <w:sz w:val="26"/>
          <w:szCs w:val="26"/>
        </w:rPr>
      </w:pPr>
      <w:r>
        <w:rPr>
          <w:rFonts w:ascii="Times New Roman" w:hAnsi="Times New Roman" w:cs="Times New Roman"/>
          <w:sz w:val="26"/>
          <w:szCs w:val="26"/>
        </w:rPr>
        <w:t>Trong đó, g</w:t>
      </w:r>
      <w:r w:rsidR="00375CED" w:rsidRPr="00456C49">
        <w:rPr>
          <w:rFonts w:ascii="Times New Roman" w:hAnsi="Times New Roman" w:cs="Times New Roman"/>
          <w:sz w:val="26"/>
          <w:szCs w:val="26"/>
        </w:rPr>
        <w:t>iá trị TF-IDF phụ thuộc vào:</w:t>
      </w:r>
    </w:p>
    <w:p w14:paraId="507F9F33"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Số lần xuất hiện của từ trong tài liệu.</w:t>
      </w:r>
    </w:p>
    <w:p w14:paraId="4B0B4317"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Tổng số từ trong tài liệu.</w:t>
      </w:r>
    </w:p>
    <w:p w14:paraId="0A19A1D9"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Tổng số tài liệu trong tập hợp.</w:t>
      </w:r>
    </w:p>
    <w:p w14:paraId="1462C92B"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Số tài liệu chứa từ đó.</w:t>
      </w:r>
    </w:p>
    <w:p w14:paraId="5643DB29" w14:textId="77777777" w:rsidR="0018555A" w:rsidRDefault="00375CED" w:rsidP="00694FB8">
      <w:pPr>
        <w:pStyle w:val="NormalWeb"/>
        <w:tabs>
          <w:tab w:val="left" w:pos="567"/>
        </w:tabs>
        <w:spacing w:line="312" w:lineRule="auto"/>
        <w:jc w:val="both"/>
        <w:rPr>
          <w:sz w:val="26"/>
          <w:szCs w:val="26"/>
        </w:rPr>
      </w:pPr>
      <w:r w:rsidRPr="00456C49">
        <w:rPr>
          <w:sz w:val="26"/>
          <w:szCs w:val="26"/>
        </w:rPr>
        <w:t xml:space="preserve">Nếu từ xuất hiện ở tất cả tài liệu, IDF = 0 và TF-IDF = 0. </w:t>
      </w:r>
    </w:p>
    <w:p w14:paraId="2F04D7EE" w14:textId="71F81B7F" w:rsidR="00375CED" w:rsidRPr="00456C49" w:rsidRDefault="00375CED" w:rsidP="00694FB8">
      <w:pPr>
        <w:pStyle w:val="NormalWeb"/>
        <w:tabs>
          <w:tab w:val="left" w:pos="567"/>
        </w:tabs>
        <w:spacing w:line="312" w:lineRule="auto"/>
        <w:jc w:val="both"/>
        <w:rPr>
          <w:sz w:val="26"/>
          <w:szCs w:val="26"/>
        </w:rPr>
      </w:pPr>
      <w:r w:rsidRPr="00456C49">
        <w:rPr>
          <w:sz w:val="26"/>
          <w:szCs w:val="26"/>
        </w:rPr>
        <w:t>Nếu từ không xuất hiện trong tài liệu, TF = 0 và TF-IDF = 0.</w:t>
      </w:r>
    </w:p>
    <w:p w14:paraId="67DC83E0" w14:textId="1671085B" w:rsidR="00375CED" w:rsidRPr="00456C49" w:rsidRDefault="00375CED" w:rsidP="00694FB8">
      <w:pPr>
        <w:pStyle w:val="Heading3"/>
        <w:tabs>
          <w:tab w:val="left" w:pos="567"/>
        </w:tabs>
      </w:pPr>
      <w:bookmarkStart w:id="1160" w:name="_Toc186058307"/>
      <w:bookmarkStart w:id="1161" w:name="_Toc186228742"/>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1160"/>
      <w:bookmarkEnd w:id="1161"/>
    </w:p>
    <w:p w14:paraId="11BC0DFB" w14:textId="6613B506" w:rsidR="00375CED" w:rsidRPr="00456C49" w:rsidRDefault="00D96EE6" w:rsidP="00363E6E">
      <w:pPr>
        <w:pStyle w:val="NormalWeb"/>
        <w:tabs>
          <w:tab w:val="left" w:pos="567"/>
        </w:tabs>
        <w:spacing w:before="0" w:beforeAutospacing="0" w:after="0" w:afterAutospacing="0" w:line="312" w:lineRule="auto"/>
        <w:jc w:val="both"/>
        <w:rPr>
          <w:sz w:val="26"/>
          <w:szCs w:val="26"/>
        </w:rPr>
      </w:pPr>
      <w:r>
        <w:rPr>
          <w:sz w:val="26"/>
          <w:szCs w:val="26"/>
        </w:rPr>
        <w:tab/>
      </w:r>
      <w:r w:rsidR="00375CED" w:rsidRPr="00456C49">
        <w:rPr>
          <w:sz w:val="26"/>
          <w:szCs w:val="26"/>
        </w:rPr>
        <w:t xml:space="preserve">Sau khi biểu diễn văn bản dưới dạng vector TF-IDF, chúng ta cần đo lường độ tương đồng giữa các vector. </w:t>
      </w:r>
      <w:r w:rsidR="00375CED" w:rsidRPr="00456C49">
        <w:rPr>
          <w:rStyle w:val="Strong"/>
          <w:sz w:val="26"/>
          <w:szCs w:val="26"/>
        </w:rPr>
        <w:t>Cosine Similarity</w:t>
      </w:r>
      <w:r w:rsidR="00375CED"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63E6E">
      <w:pPr>
        <w:pStyle w:val="NormalWeb"/>
        <w:tabs>
          <w:tab w:val="left" w:pos="567"/>
        </w:tabs>
        <w:spacing w:before="120" w:beforeAutospacing="0" w:after="120" w:afterAutospacing="0" w:line="312" w:lineRule="auto"/>
        <w:jc w:val="both"/>
        <w:rPr>
          <w:sz w:val="26"/>
          <w:szCs w:val="26"/>
        </w:rPr>
      </w:pPr>
      <w:r w:rsidRPr="00456C49">
        <w:rPr>
          <w:sz w:val="26"/>
          <w:szCs w:val="26"/>
        </w:rPr>
        <w:t>Công thức:</w:t>
      </w:r>
    </w:p>
    <w:p w14:paraId="6B4CD5E4" w14:textId="77777777" w:rsidR="00375CED" w:rsidRPr="00456C49" w:rsidRDefault="00375CED" w:rsidP="00363E6E">
      <w:pPr>
        <w:pStyle w:val="NormalWeb"/>
        <w:tabs>
          <w:tab w:val="left" w:pos="567"/>
        </w:tabs>
        <w:spacing w:before="0" w:beforeAutospacing="0" w:after="0" w:afterAutospacing="0"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63E6E">
      <w:pPr>
        <w:pStyle w:val="NormalWeb"/>
        <w:tabs>
          <w:tab w:val="left" w:pos="567"/>
        </w:tabs>
        <w:spacing w:before="0" w:beforeAutospacing="0" w:after="0" w:afterAutospacing="0" w:line="312" w:lineRule="auto"/>
        <w:jc w:val="both"/>
        <w:rPr>
          <w:sz w:val="26"/>
          <w:szCs w:val="26"/>
        </w:rPr>
      </w:pPr>
      <w:r w:rsidRPr="00456C49">
        <w:rPr>
          <w:sz w:val="26"/>
          <w:szCs w:val="26"/>
        </w:rPr>
        <w:t>Trong đó:</w:t>
      </w:r>
    </w:p>
    <w:p w14:paraId="5AC0135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694FB8">
      <w:pPr>
        <w:pStyle w:val="NormalWeb"/>
        <w:tabs>
          <w:tab w:val="left" w:pos="567"/>
        </w:tabs>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694FB8">
      <w:pPr>
        <w:pStyle w:val="Heading3"/>
        <w:tabs>
          <w:tab w:val="left" w:pos="567"/>
        </w:tabs>
      </w:pPr>
      <w:bookmarkStart w:id="1162" w:name="_Toc186058308"/>
      <w:bookmarkStart w:id="1163" w:name="_Toc186228743"/>
      <w:r>
        <w:lastRenderedPageBreak/>
        <w:t>2.3.</w:t>
      </w:r>
      <w:r w:rsidR="002D5D9E">
        <w:t>7</w:t>
      </w:r>
      <w:r>
        <w:t>. Triển khai code cho các thuật toán</w:t>
      </w:r>
      <w:bookmarkEnd w:id="1162"/>
      <w:bookmarkEnd w:id="1163"/>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694FB8">
            <w:pPr>
              <w:pStyle w:val="NormalWeb"/>
              <w:tabs>
                <w:tab w:val="left" w:pos="567"/>
              </w:tabs>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694FB8">
            <w:pPr>
              <w:pStyle w:val="NormalWeb"/>
              <w:tabs>
                <w:tab w:val="left" w:pos="567"/>
              </w:tabs>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316747DA" w14:textId="7A7C6F75" w:rsidR="00AF6A7D" w:rsidRDefault="00375CED" w:rsidP="00694FB8">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private List&lt;Map&lt;String, Double&gt;&gt; calculateTfIdf(List&lt;String&gt; featuresList) 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p>
          <w:p w14:paraId="747B658C" w14:textId="77777777" w:rsidR="00AF6A7D" w:rsidRDefault="00375CED" w:rsidP="00AF6A7D">
            <w:pPr>
              <w:pStyle w:val="NormalWeb"/>
              <w:tabs>
                <w:tab w:val="left" w:pos="567"/>
              </w:tabs>
              <w:spacing w:line="312" w:lineRule="auto"/>
              <w:ind w:firstLine="480"/>
              <w:rPr>
                <w:rFonts w:ascii="Consolas" w:hAnsi="Consolas"/>
                <w:sz w:val="22"/>
                <w:szCs w:val="22"/>
              </w:rPr>
            </w:pPr>
            <w:r w:rsidRPr="00E00A4E">
              <w:rPr>
                <w:rFonts w:ascii="Consolas" w:hAnsi="Consolas"/>
                <w:sz w:val="22"/>
                <w:szCs w:val="22"/>
              </w:rPr>
              <w:t>//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r>
            <w:r w:rsidRPr="00E00A4E">
              <w:rPr>
                <w:rFonts w:ascii="Consolas" w:hAnsi="Consolas"/>
                <w:sz w:val="22"/>
                <w:szCs w:val="22"/>
              </w:rPr>
              <w:lastRenderedPageBreak/>
              <w:t xml:space="preserve">        tokenStream.reset();</w:t>
            </w:r>
            <w:r w:rsidRPr="00E00A4E">
              <w:rPr>
                <w:rFonts w:ascii="Consolas" w:hAnsi="Consolas"/>
                <w:sz w:val="22"/>
                <w:szCs w:val="22"/>
              </w:rPr>
              <w:br/>
              <w:t xml:space="preserve">        CharTermAttribute charTermAttribute = tokenStream.addAttribute(CharTermAttribute.class);</w:t>
            </w:r>
          </w:p>
          <w:p w14:paraId="45C6B9FC" w14:textId="12CCD9E9" w:rsidR="00375CED" w:rsidRPr="00E00A4E" w:rsidRDefault="00375CED" w:rsidP="00363E6E">
            <w:pPr>
              <w:pStyle w:val="NormalWeb"/>
              <w:tabs>
                <w:tab w:val="left" w:pos="567"/>
              </w:tabs>
              <w:spacing w:line="312" w:lineRule="auto"/>
              <w:ind w:firstLine="480"/>
              <w:rPr>
                <w:rFonts w:ascii="Consolas" w:hAnsi="Consolas"/>
                <w:sz w:val="22"/>
                <w:szCs w:val="22"/>
              </w:rPr>
            </w:pPr>
            <w:r w:rsidRPr="00E00A4E">
              <w:rPr>
                <w:rFonts w:ascii="Consolas" w:hAnsi="Consolas"/>
                <w:sz w:val="22"/>
                <w:szCs w:val="22"/>
              </w:rP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646D3E2B" w14:textId="7555A17B"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 Map&lt;String, Integer&gt; documentFrequency,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r>
            <w:r w:rsidRPr="00E00A4E">
              <w:rPr>
                <w:rFonts w:ascii="Consolas" w:hAnsi="Consolas"/>
                <w:sz w:val="22"/>
                <w:szCs w:val="22"/>
              </w:rPr>
              <w:lastRenderedPageBreak/>
              <w:t xml:space="preserve">    return tfidf;</w:t>
            </w:r>
            <w:r w:rsidRPr="00E00A4E">
              <w:rPr>
                <w:rFonts w:ascii="Consolas" w:hAnsi="Consolas"/>
                <w:sz w:val="22"/>
                <w:szCs w:val="22"/>
              </w:rPr>
              <w:br/>
              <w:t>}</w:t>
            </w:r>
          </w:p>
          <w:p w14:paraId="29287527" w14:textId="7120D328"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p>
          <w:p w14:paraId="4193E669" w14:textId="13519FE4"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p>
          <w:p w14:paraId="0518A0C6" w14:textId="021E15E3" w:rsidR="00375CED" w:rsidRPr="005A6655" w:rsidRDefault="00375CED" w:rsidP="00694FB8">
            <w:pPr>
              <w:pStyle w:val="NormalWeb"/>
              <w:tabs>
                <w:tab w:val="left" w:pos="567"/>
              </w:tabs>
              <w:spacing w:line="312" w:lineRule="auto"/>
              <w:rPr>
                <w:rFonts w:ascii="Consolas" w:hAnsi="Consolas"/>
              </w:rPr>
            </w:pP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tc>
      </w:tr>
    </w:tbl>
    <w:p w14:paraId="407A055D" w14:textId="77777777" w:rsidR="00375CED" w:rsidRDefault="00375CED" w:rsidP="00FF2CD8"/>
    <w:p w14:paraId="41678C9E" w14:textId="13661234" w:rsidR="002D5D9E" w:rsidRDefault="002D5D9E" w:rsidP="00694FB8">
      <w:pPr>
        <w:pStyle w:val="Heading3"/>
        <w:tabs>
          <w:tab w:val="left" w:pos="567"/>
        </w:tabs>
      </w:pPr>
      <w:bookmarkStart w:id="1164" w:name="_Toc186058309"/>
      <w:bookmarkStart w:id="1165" w:name="_Toc186228744"/>
      <w:r>
        <w:t>2.3.8. Kết quả demo thuật toán gợi ý</w:t>
      </w:r>
      <w:bookmarkEnd w:id="1164"/>
      <w:bookmarkEnd w:id="1165"/>
    </w:p>
    <w:p w14:paraId="5344DD51" w14:textId="5A665CFD" w:rsidR="00A8149B" w:rsidRPr="009C54BC" w:rsidRDefault="00A8149B" w:rsidP="00694FB8">
      <w:pPr>
        <w:tabs>
          <w:tab w:val="left" w:pos="567"/>
        </w:tabs>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694FB8">
      <w:pPr>
        <w:tabs>
          <w:tab w:val="left" w:pos="567"/>
        </w:tabs>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8"/>
                    <a:stretch>
                      <a:fillRect/>
                    </a:stretch>
                  </pic:blipFill>
                  <pic:spPr>
                    <a:xfrm>
                      <a:off x="0" y="0"/>
                      <a:ext cx="5943600" cy="1875790"/>
                    </a:xfrm>
                    <a:prstGeom prst="rect">
                      <a:avLst/>
                    </a:prstGeom>
                  </pic:spPr>
                </pic:pic>
              </a:graphicData>
            </a:graphic>
          </wp:inline>
        </w:drawing>
      </w:r>
    </w:p>
    <w:p w14:paraId="3E470CE0" w14:textId="531A6258" w:rsidR="00267CF2" w:rsidRDefault="00267CF2" w:rsidP="00694FB8">
      <w:pPr>
        <w:pStyle w:val="image"/>
        <w:tabs>
          <w:tab w:val="left" w:pos="567"/>
        </w:tabs>
      </w:pPr>
      <w:bookmarkStart w:id="1166" w:name="_Toc186058229"/>
      <w:r>
        <w:t>Hình 2.40 Dữ liệu tính toán độ tương đồng</w:t>
      </w:r>
      <w:bookmarkEnd w:id="1166"/>
    </w:p>
    <w:p w14:paraId="54633357" w14:textId="77777777" w:rsidR="0018555A" w:rsidRDefault="0018555A" w:rsidP="00694FB8">
      <w:pPr>
        <w:tabs>
          <w:tab w:val="left" w:pos="567"/>
        </w:tabs>
        <w:rPr>
          <w:rFonts w:ascii="Times New Roman" w:hAnsi="Times New Roman" w:cs="Times New Roman"/>
          <w:sz w:val="26"/>
          <w:szCs w:val="26"/>
        </w:rPr>
      </w:pPr>
    </w:p>
    <w:p w14:paraId="4A0C278F" w14:textId="573A5259" w:rsidR="00A8149B" w:rsidRDefault="00A8149B" w:rsidP="00363E6E">
      <w:pPr>
        <w:tabs>
          <w:tab w:val="left" w:pos="567"/>
        </w:tabs>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w:t>
      </w:r>
    </w:p>
    <w:p w14:paraId="68201CFD" w14:textId="4E561A3C" w:rsidR="009C54BC" w:rsidRDefault="002F3AA7" w:rsidP="00694FB8">
      <w:pPr>
        <w:tabs>
          <w:tab w:val="left" w:pos="567"/>
        </w:tabs>
        <w:rPr>
          <w:rFonts w:ascii="Times New Roman" w:hAnsi="Times New Roman" w:cs="Times New Roman"/>
          <w:sz w:val="26"/>
          <w:szCs w:val="26"/>
        </w:rPr>
      </w:pPr>
      <w:r>
        <w:rPr>
          <w:noProof/>
        </w:rPr>
        <w:lastRenderedPageBreak/>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9"/>
                    <a:stretch>
                      <a:fillRect/>
                    </a:stretch>
                  </pic:blipFill>
                  <pic:spPr>
                    <a:xfrm>
                      <a:off x="0" y="0"/>
                      <a:ext cx="5943600" cy="1901190"/>
                    </a:xfrm>
                    <a:prstGeom prst="rect">
                      <a:avLst/>
                    </a:prstGeom>
                  </pic:spPr>
                </pic:pic>
              </a:graphicData>
            </a:graphic>
          </wp:inline>
        </w:drawing>
      </w:r>
    </w:p>
    <w:p w14:paraId="6BE5C81B" w14:textId="07432337" w:rsidR="00267CF2" w:rsidRDefault="00267CF2" w:rsidP="00694FB8">
      <w:pPr>
        <w:pStyle w:val="image"/>
        <w:tabs>
          <w:tab w:val="left" w:pos="567"/>
        </w:tabs>
      </w:pPr>
      <w:bookmarkStart w:id="1167" w:name="_Toc186058230"/>
      <w:r>
        <w:t>Hình 2.41 Ma trận tương đồng</w:t>
      </w:r>
      <w:bookmarkEnd w:id="1167"/>
    </w:p>
    <w:p w14:paraId="6E66840D" w14:textId="276A057D" w:rsidR="002F3AA7" w:rsidRDefault="002F3AA7" w:rsidP="00694FB8">
      <w:pPr>
        <w:tabs>
          <w:tab w:val="left" w:pos="567"/>
        </w:tabs>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694FB8">
      <w:pPr>
        <w:tabs>
          <w:tab w:val="left" w:pos="567"/>
        </w:tabs>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60"/>
                    <a:stretch>
                      <a:fillRect/>
                    </a:stretch>
                  </pic:blipFill>
                  <pic:spPr>
                    <a:xfrm>
                      <a:off x="0" y="0"/>
                      <a:ext cx="5943600" cy="2776855"/>
                    </a:xfrm>
                    <a:prstGeom prst="rect">
                      <a:avLst/>
                    </a:prstGeom>
                  </pic:spPr>
                </pic:pic>
              </a:graphicData>
            </a:graphic>
          </wp:inline>
        </w:drawing>
      </w:r>
    </w:p>
    <w:p w14:paraId="236E2A9F" w14:textId="70D251F4" w:rsidR="00267CF2" w:rsidRDefault="00267CF2" w:rsidP="00694FB8">
      <w:pPr>
        <w:pStyle w:val="image"/>
        <w:tabs>
          <w:tab w:val="left" w:pos="567"/>
        </w:tabs>
      </w:pPr>
      <w:bookmarkStart w:id="1168" w:name="_Toc186058231"/>
      <w:r>
        <w:t>Hình 2.42. Đối tượng kiểm tra</w:t>
      </w:r>
      <w:bookmarkEnd w:id="1168"/>
      <w:r>
        <w:t xml:space="preserve"> </w:t>
      </w:r>
    </w:p>
    <w:p w14:paraId="616FC91D" w14:textId="77777777" w:rsidR="00267CF2" w:rsidRDefault="00267CF2" w:rsidP="00694FB8">
      <w:pPr>
        <w:tabs>
          <w:tab w:val="left" w:pos="567"/>
        </w:tabs>
        <w:rPr>
          <w:rFonts w:ascii="Times New Roman" w:hAnsi="Times New Roman" w:cs="Times New Roman"/>
          <w:sz w:val="26"/>
          <w:szCs w:val="26"/>
        </w:rPr>
      </w:pPr>
    </w:p>
    <w:p w14:paraId="4A9DA674" w14:textId="0EE8FFB9" w:rsidR="00AF6A7D" w:rsidRDefault="00AF6A7D" w:rsidP="00D96EE6">
      <w:pPr>
        <w:tabs>
          <w:tab w:val="left" w:pos="567"/>
        </w:tabs>
        <w:ind w:left="49"/>
        <w:jc w:val="both"/>
        <w:rPr>
          <w:rFonts w:ascii="Times New Roman" w:hAnsi="Times New Roman" w:cs="Times New Roman"/>
          <w:sz w:val="26"/>
          <w:szCs w:val="26"/>
        </w:rPr>
      </w:pPr>
      <w:r>
        <w:rPr>
          <w:rFonts w:ascii="Times New Roman" w:hAnsi="Times New Roman" w:cs="Times New Roman"/>
          <w:sz w:val="26"/>
          <w:szCs w:val="26"/>
        </w:rPr>
        <w:t>Kết quả thu được</w:t>
      </w:r>
      <w:r w:rsidR="002F3AA7">
        <w:rPr>
          <w:rFonts w:ascii="Times New Roman" w:hAnsi="Times New Roman" w:cs="Times New Roman"/>
          <w:sz w:val="26"/>
          <w:szCs w:val="26"/>
        </w:rPr>
        <w:t xml:space="preserve"> sẽ có các độ tương đồng gần nhất với nó là: </w:t>
      </w:r>
    </w:p>
    <w:p w14:paraId="665170BE" w14:textId="759403A4"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 xml:space="preserve">0.413: Giày Adidas Pureboost, </w:t>
      </w:r>
    </w:p>
    <w:p w14:paraId="528B924C" w14:textId="1BA726C3"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 xml:space="preserve">0.096: Giày Nike Flight Legacy, </w:t>
      </w:r>
    </w:p>
    <w:p w14:paraId="4C7FB390" w14:textId="63F49F39"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0.094: Giày Adidas Response Super</w:t>
      </w:r>
    </w:p>
    <w:p w14:paraId="54412210" w14:textId="7686D669" w:rsidR="00267CF2" w:rsidRDefault="00AF6A7D" w:rsidP="00D96EE6">
      <w:pPr>
        <w:tabs>
          <w:tab w:val="left" w:pos="567"/>
        </w:tabs>
        <w:ind w:left="49"/>
        <w:jc w:val="both"/>
        <w:rPr>
          <w:rFonts w:ascii="Times New Roman" w:hAnsi="Times New Roman" w:cs="Times New Roman"/>
          <w:sz w:val="26"/>
          <w:szCs w:val="26"/>
        </w:rPr>
      </w:pPr>
      <w:r>
        <w:rPr>
          <w:rFonts w:ascii="Times New Roman" w:hAnsi="Times New Roman" w:cs="Times New Roman"/>
          <w:sz w:val="26"/>
          <w:szCs w:val="26"/>
        </w:rPr>
        <w:t>Từ đó, t</w:t>
      </w:r>
      <w:r w:rsidR="002F3AA7">
        <w:rPr>
          <w:rFonts w:ascii="Times New Roman" w:hAnsi="Times New Roman" w:cs="Times New Roman"/>
          <w:sz w:val="26"/>
          <w:szCs w:val="26"/>
        </w:rPr>
        <w:t>a</w:t>
      </w:r>
      <w:r>
        <w:rPr>
          <w:rFonts w:ascii="Times New Roman" w:hAnsi="Times New Roman" w:cs="Times New Roman"/>
          <w:sz w:val="26"/>
          <w:szCs w:val="26"/>
        </w:rPr>
        <w:t xml:space="preserve"> thu</w:t>
      </w:r>
      <w:r w:rsidR="002F3AA7">
        <w:rPr>
          <w:rFonts w:ascii="Times New Roman" w:hAnsi="Times New Roman" w:cs="Times New Roman"/>
          <w:sz w:val="26"/>
          <w:szCs w:val="26"/>
        </w:rPr>
        <w:t xml:space="preserve"> được kết quả:</w:t>
      </w:r>
    </w:p>
    <w:p w14:paraId="761A0B33" w14:textId="43B5CEC2" w:rsidR="002F3AA7" w:rsidRDefault="002F3AA7" w:rsidP="00694FB8">
      <w:pPr>
        <w:tabs>
          <w:tab w:val="left" w:pos="567"/>
        </w:tabs>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61"/>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694FB8">
      <w:pPr>
        <w:pStyle w:val="image"/>
        <w:tabs>
          <w:tab w:val="left" w:pos="567"/>
        </w:tabs>
      </w:pPr>
      <w:bookmarkStart w:id="1169" w:name="_Toc186058232"/>
      <w:r>
        <w:t>Hình 2.43. Kết quả kiểm tra</w:t>
      </w:r>
      <w:bookmarkEnd w:id="1169"/>
      <w:r>
        <w:t xml:space="preserve"> </w:t>
      </w:r>
    </w:p>
    <w:p w14:paraId="74B216E3" w14:textId="2DDC769A" w:rsidR="00600FF6" w:rsidRDefault="00600FF6" w:rsidP="00694FB8">
      <w:pPr>
        <w:tabs>
          <w:tab w:val="left" w:pos="567"/>
        </w:tabs>
        <w:rPr>
          <w:rFonts w:ascii="Times New Roman" w:eastAsia="Times New Roman" w:hAnsi="Times New Roman" w:cs="Times New Roman"/>
          <w:b/>
          <w:sz w:val="26"/>
          <w:szCs w:val="28"/>
        </w:rPr>
      </w:pPr>
      <w:bookmarkStart w:id="1170" w:name="_Toc186058310"/>
    </w:p>
    <w:p w14:paraId="227F1E62" w14:textId="05DFC5C0" w:rsidR="00057A00" w:rsidRPr="00456C49" w:rsidRDefault="00057A00" w:rsidP="00694FB8">
      <w:pPr>
        <w:pStyle w:val="Heading2"/>
        <w:numPr>
          <w:ilvl w:val="1"/>
          <w:numId w:val="34"/>
        </w:numPr>
        <w:tabs>
          <w:tab w:val="left" w:pos="567"/>
        </w:tabs>
        <w:spacing w:line="312" w:lineRule="auto"/>
        <w:rPr>
          <w:rFonts w:cs="Times New Roman"/>
        </w:rPr>
      </w:pPr>
      <w:bookmarkStart w:id="1171" w:name="_Toc186228745"/>
      <w:r w:rsidRPr="00456C49">
        <w:rPr>
          <w:rFonts w:cs="Times New Roman"/>
        </w:rPr>
        <w:t>Tổng kết chương</w:t>
      </w:r>
      <w:bookmarkEnd w:id="1170"/>
      <w:bookmarkEnd w:id="1171"/>
      <w:r w:rsidRPr="00456C49">
        <w:rPr>
          <w:rFonts w:cs="Times New Roman"/>
        </w:rPr>
        <w:tab/>
      </w:r>
    </w:p>
    <w:p w14:paraId="3854D02D" w14:textId="745340A7" w:rsidR="00847328" w:rsidRPr="00456C49" w:rsidRDefault="009414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38E44D77" w:rsidR="0071290E" w:rsidRPr="00456C49" w:rsidRDefault="00D96E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9BD3F37" w14:textId="77777777" w:rsidR="007C79A1" w:rsidRDefault="007C79A1" w:rsidP="00694FB8">
      <w:pPr>
        <w:pStyle w:val="Heading1"/>
        <w:sectPr w:rsidR="007C79A1" w:rsidSect="00A62C54">
          <w:headerReference w:type="default" r:id="rId62"/>
          <w:headerReference w:type="first" r:id="rId63"/>
          <w:type w:val="continuous"/>
          <w:pgSz w:w="12240" w:h="15840" w:code="1"/>
          <w:pgMar w:top="1440" w:right="1440" w:bottom="1440" w:left="1440" w:header="720" w:footer="720" w:gutter="0"/>
          <w:pgNumType w:start="8"/>
          <w:cols w:space="720"/>
          <w:docGrid w:linePitch="360"/>
        </w:sectPr>
      </w:pPr>
      <w:bookmarkStart w:id="1172" w:name="_Toc186058311"/>
    </w:p>
    <w:p w14:paraId="01BD4AF4" w14:textId="0CB3DB12" w:rsidR="00057A00" w:rsidRPr="00456C49" w:rsidRDefault="00057A00" w:rsidP="00694FB8">
      <w:pPr>
        <w:pStyle w:val="Heading1"/>
      </w:pPr>
      <w:bookmarkStart w:id="1173" w:name="_Toc186228746"/>
      <w:r w:rsidRPr="00456C49">
        <w:lastRenderedPageBreak/>
        <w:t>CHƯƠNG 3: TRIỂN KHAI HỆ THỐNG</w:t>
      </w:r>
      <w:bookmarkEnd w:id="1172"/>
      <w:bookmarkEnd w:id="1173"/>
    </w:p>
    <w:p w14:paraId="55F132B4" w14:textId="3E31AAD4" w:rsidR="00057A00" w:rsidRPr="00456C49" w:rsidRDefault="00057A00" w:rsidP="00694FB8">
      <w:pPr>
        <w:pStyle w:val="Heading2"/>
        <w:tabs>
          <w:tab w:val="left" w:pos="567"/>
        </w:tabs>
        <w:spacing w:line="312" w:lineRule="auto"/>
        <w:jc w:val="both"/>
        <w:rPr>
          <w:rFonts w:cs="Times New Roman"/>
        </w:rPr>
      </w:pPr>
      <w:bookmarkStart w:id="1174" w:name="_Toc186058312"/>
      <w:bookmarkStart w:id="1175" w:name="_Toc186228747"/>
      <w:r w:rsidRPr="00456C49">
        <w:rPr>
          <w:rFonts w:cs="Times New Roman"/>
        </w:rPr>
        <w:t>3.1. Yêu cầu hệ thống</w:t>
      </w:r>
      <w:bookmarkEnd w:id="1174"/>
      <w:bookmarkEnd w:id="1175"/>
      <w:r w:rsidRPr="00456C49">
        <w:rPr>
          <w:rFonts w:cs="Times New Roman"/>
        </w:rPr>
        <w:tab/>
      </w:r>
    </w:p>
    <w:p w14:paraId="704F516D" w14:textId="0F172B6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8CB31EF" w14:textId="77777777" w:rsidR="008E2335" w:rsidRPr="00456C49" w:rsidRDefault="008E233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p>
    <w:p w14:paraId="169B986F" w14:textId="087236BA" w:rsidR="009414E6" w:rsidRPr="00456C49" w:rsidRDefault="00057A00" w:rsidP="00694FB8">
      <w:pPr>
        <w:pStyle w:val="Heading2"/>
        <w:tabs>
          <w:tab w:val="left" w:pos="567"/>
        </w:tabs>
        <w:spacing w:line="312" w:lineRule="auto"/>
        <w:jc w:val="both"/>
        <w:rPr>
          <w:rFonts w:cs="Times New Roman"/>
        </w:rPr>
      </w:pPr>
      <w:bookmarkStart w:id="1176" w:name="_Toc186058313"/>
      <w:bookmarkStart w:id="1177" w:name="_Toc186228748"/>
      <w:r w:rsidRPr="00456C49">
        <w:rPr>
          <w:rFonts w:cs="Times New Roman"/>
        </w:rPr>
        <w:t>3.2. Cài đặt hệ thống</w:t>
      </w:r>
      <w:r w:rsidR="00B45CC5" w:rsidRPr="00456C49">
        <w:rPr>
          <w:rFonts w:cs="Times New Roman"/>
        </w:rPr>
        <w:t>, tích hợp dịch vụ</w:t>
      </w:r>
      <w:bookmarkEnd w:id="1176"/>
      <w:bookmarkEnd w:id="1177"/>
    </w:p>
    <w:p w14:paraId="539207CC" w14:textId="4C2FD181" w:rsidR="009F5DD7" w:rsidRPr="00F37AE9" w:rsidRDefault="00271985" w:rsidP="00694FB8">
      <w:pPr>
        <w:pStyle w:val="Heading3"/>
        <w:tabs>
          <w:tab w:val="left" w:pos="567"/>
        </w:tabs>
      </w:pPr>
      <w:bookmarkStart w:id="1178" w:name="_Toc186058314"/>
      <w:bookmarkStart w:id="1179" w:name="_Toc186228749"/>
      <w:r>
        <w:t xml:space="preserve">3.2.1. </w:t>
      </w:r>
      <w:r w:rsidR="003E6F93" w:rsidRPr="00F37AE9">
        <w:t>Cài đặt hệ thống</w:t>
      </w:r>
      <w:r w:rsidR="00B45CC5" w:rsidRPr="00F37AE9">
        <w:t>:</w:t>
      </w:r>
      <w:bookmarkEnd w:id="1178"/>
      <w:bookmarkEnd w:id="1179"/>
      <w:r w:rsidR="00B45CC5" w:rsidRPr="00F37AE9">
        <w:t xml:space="preserve"> </w:t>
      </w:r>
    </w:p>
    <w:p w14:paraId="29ED77B3" w14:textId="30D45F15"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64"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694FB8">
      <w:pPr>
        <w:pStyle w:val="image"/>
        <w:tabs>
          <w:tab w:val="left" w:pos="567"/>
        </w:tabs>
        <w:spacing w:line="312" w:lineRule="auto"/>
        <w:ind w:right="0"/>
      </w:pPr>
      <w:bookmarkStart w:id="1180" w:name="_Toc186058233"/>
      <w:r w:rsidRPr="00F37AE9">
        <w:t>Hình 3.1. Cấu hình file sql</w:t>
      </w:r>
      <w:bookmarkEnd w:id="1180"/>
    </w:p>
    <w:p w14:paraId="17DD14BC" w14:textId="5B60C719"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694FB8">
      <w:pPr>
        <w:pStyle w:val="image"/>
        <w:tabs>
          <w:tab w:val="left" w:pos="567"/>
        </w:tabs>
        <w:spacing w:line="312" w:lineRule="auto"/>
        <w:ind w:right="0"/>
      </w:pPr>
      <w:bookmarkStart w:id="1181" w:name="_Toc186058234"/>
      <w:r w:rsidRPr="00F37AE9">
        <w:t>Hình 3.2. Hệ thống thực thi thành công</w:t>
      </w:r>
      <w:bookmarkEnd w:id="1181"/>
    </w:p>
    <w:p w14:paraId="47CD4F2B" w14:textId="6E12464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Frontend: </w:t>
      </w:r>
      <w:hyperlink r:id="rId67"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8"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694FB8">
      <w:pPr>
        <w:pStyle w:val="Heading3"/>
        <w:tabs>
          <w:tab w:val="left" w:pos="567"/>
        </w:tabs>
      </w:pPr>
      <w:bookmarkStart w:id="1182" w:name="_Toc186058315"/>
      <w:bookmarkStart w:id="1183" w:name="_Toc186228750"/>
      <w:r>
        <w:t xml:space="preserve">3.2.2. </w:t>
      </w:r>
      <w:r w:rsidR="003E6F93" w:rsidRPr="00F37AE9">
        <w:t>Tích hợp dịch vụ</w:t>
      </w:r>
      <w:bookmarkEnd w:id="1182"/>
      <w:bookmarkEnd w:id="1183"/>
    </w:p>
    <w:p w14:paraId="3CBAE07C"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694FB8">
      <w:pPr>
        <w:pStyle w:val="image"/>
        <w:tabs>
          <w:tab w:val="left" w:pos="567"/>
        </w:tabs>
        <w:spacing w:line="312" w:lineRule="auto"/>
        <w:ind w:right="0"/>
      </w:pPr>
      <w:bookmarkStart w:id="1184" w:name="_Toc186058235"/>
      <w:r w:rsidRPr="00F37AE9">
        <w:t>Hình 3.3. Tạo mật khẩu mail service</w:t>
      </w:r>
      <w:bookmarkEnd w:id="1184"/>
    </w:p>
    <w:p w14:paraId="155A19F6" w14:textId="77777777" w:rsidR="0018555A" w:rsidRDefault="0018555A" w:rsidP="00694FB8">
      <w:pPr>
        <w:tabs>
          <w:tab w:val="left" w:pos="567"/>
        </w:tabs>
        <w:spacing w:line="312" w:lineRule="auto"/>
        <w:jc w:val="both"/>
        <w:rPr>
          <w:rFonts w:ascii="Times New Roman" w:hAnsi="Times New Roman" w:cs="Times New Roman"/>
          <w:sz w:val="26"/>
          <w:szCs w:val="26"/>
        </w:rPr>
      </w:pPr>
    </w:p>
    <w:p w14:paraId="3CC3DA5A" w14:textId="480F7DCE"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694FB8">
      <w:pPr>
        <w:pStyle w:val="image"/>
        <w:tabs>
          <w:tab w:val="left" w:pos="567"/>
        </w:tabs>
        <w:spacing w:line="312" w:lineRule="auto"/>
        <w:ind w:right="0"/>
      </w:pPr>
      <w:bookmarkStart w:id="1185" w:name="_Toc186058236"/>
      <w:r w:rsidRPr="00F37AE9">
        <w:t>Hình 3.4. Cài đặt dependency mail service</w:t>
      </w:r>
      <w:bookmarkEnd w:id="1185"/>
    </w:p>
    <w:p w14:paraId="71E055EE" w14:textId="76B21A3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694FB8">
      <w:pPr>
        <w:pStyle w:val="image"/>
        <w:tabs>
          <w:tab w:val="left" w:pos="567"/>
        </w:tabs>
        <w:spacing w:line="312" w:lineRule="auto"/>
        <w:ind w:right="0"/>
      </w:pPr>
      <w:bookmarkStart w:id="1186" w:name="_Toc186058237"/>
      <w:r w:rsidRPr="00F37AE9">
        <w:t>Hình 3.5. Cấu hình mail service</w:t>
      </w:r>
      <w:bookmarkEnd w:id="1186"/>
    </w:p>
    <w:p w14:paraId="6002A144"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694FB8">
      <w:pPr>
        <w:pStyle w:val="image"/>
        <w:tabs>
          <w:tab w:val="left" w:pos="567"/>
        </w:tabs>
        <w:spacing w:line="312" w:lineRule="auto"/>
        <w:ind w:right="0"/>
      </w:pPr>
      <w:bookmarkStart w:id="1187" w:name="_Toc186058238"/>
      <w:r w:rsidRPr="00F37AE9">
        <w:t>Hình 3.6. Đăng ký tích hợp thanh toán VNPay</w:t>
      </w:r>
      <w:bookmarkEnd w:id="1187"/>
    </w:p>
    <w:p w14:paraId="4B01FEE6" w14:textId="77777777"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lastRenderedPageBreak/>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694FB8">
      <w:pPr>
        <w:pStyle w:val="image"/>
        <w:tabs>
          <w:tab w:val="left" w:pos="567"/>
        </w:tabs>
        <w:spacing w:line="312" w:lineRule="auto"/>
        <w:ind w:right="0"/>
      </w:pPr>
      <w:bookmarkStart w:id="1188" w:name="_Toc186058239"/>
      <w:r w:rsidRPr="00F37AE9">
        <w:t>Hình 3.7. Thông tin đăng ký tích hợp VNPay</w:t>
      </w:r>
      <w:bookmarkEnd w:id="1188"/>
    </w:p>
    <w:p w14:paraId="16014650" w14:textId="77777777" w:rsidR="008E2335" w:rsidRDefault="008E2335" w:rsidP="00694FB8">
      <w:p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p>
    <w:p w14:paraId="0ABE0601" w14:textId="3E2AAC65"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r w:rsidR="0018555A">
        <w:rPr>
          <w:rFonts w:ascii="Times New Roman" w:hAnsi="Times New Roman" w:cs="Times New Roman"/>
          <w:color w:val="000000"/>
          <w:sz w:val="26"/>
          <w:szCs w:val="26"/>
        </w:rPr>
        <w:t>.</w:t>
      </w:r>
    </w:p>
    <w:p w14:paraId="52DC5757" w14:textId="2B586992" w:rsidR="003E6F93"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694FB8">
      <w:pPr>
        <w:pStyle w:val="image"/>
        <w:tabs>
          <w:tab w:val="left" w:pos="567"/>
        </w:tabs>
        <w:spacing w:line="312" w:lineRule="auto"/>
        <w:ind w:right="0"/>
      </w:pPr>
      <w:bookmarkStart w:id="1189" w:name="_Toc186058240"/>
      <w:r w:rsidRPr="00F37AE9">
        <w:t>Hình 3.8 Thao tác tích hợp VNPay</w:t>
      </w:r>
      <w:bookmarkEnd w:id="1189"/>
    </w:p>
    <w:p w14:paraId="2600EBCA" w14:textId="77777777" w:rsidR="0020245F" w:rsidRDefault="0020245F" w:rsidP="00694FB8">
      <w:pPr>
        <w:tabs>
          <w:tab w:val="left" w:pos="567"/>
        </w:tabs>
        <w:rPr>
          <w:rFonts w:ascii="Times New Roman" w:eastAsia="Times New Roman" w:hAnsi="Times New Roman" w:cs="Times New Roman"/>
          <w:b/>
          <w:sz w:val="26"/>
          <w:szCs w:val="26"/>
        </w:rPr>
      </w:pPr>
      <w:r>
        <w:rPr>
          <w:rFonts w:cs="Times New Roman"/>
          <w:szCs w:val="26"/>
        </w:rPr>
        <w:br w:type="page"/>
      </w:r>
    </w:p>
    <w:p w14:paraId="59C6DB12" w14:textId="6F24EEE2" w:rsidR="00271985" w:rsidRPr="00600FF6" w:rsidRDefault="00057A00" w:rsidP="00694FB8">
      <w:pPr>
        <w:pStyle w:val="Heading2"/>
        <w:tabs>
          <w:tab w:val="left" w:pos="567"/>
        </w:tabs>
        <w:spacing w:line="312" w:lineRule="auto"/>
        <w:jc w:val="both"/>
        <w:rPr>
          <w:rFonts w:cs="Times New Roman"/>
          <w:szCs w:val="26"/>
        </w:rPr>
      </w:pPr>
      <w:bookmarkStart w:id="1190" w:name="_Toc186058316"/>
      <w:bookmarkStart w:id="1191" w:name="_Toc186228751"/>
      <w:r w:rsidRPr="00F37AE9">
        <w:rPr>
          <w:rFonts w:cs="Times New Roman"/>
          <w:szCs w:val="26"/>
        </w:rPr>
        <w:lastRenderedPageBreak/>
        <w:t>3.3. Giao diện website</w:t>
      </w:r>
      <w:bookmarkEnd w:id="1190"/>
      <w:bookmarkEnd w:id="1191"/>
      <w:r w:rsidRPr="00F37AE9">
        <w:rPr>
          <w:rFonts w:cs="Times New Roman"/>
          <w:szCs w:val="26"/>
        </w:rPr>
        <w:tab/>
      </w:r>
    </w:p>
    <w:p w14:paraId="1B4CAFF9" w14:textId="65CF38E7"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430145"/>
                    </a:xfrm>
                    <a:prstGeom prst="rect">
                      <a:avLst/>
                    </a:prstGeom>
                  </pic:spPr>
                </pic:pic>
              </a:graphicData>
            </a:graphic>
          </wp:inline>
        </w:drawing>
      </w:r>
    </w:p>
    <w:p w14:paraId="360BF9CF" w14:textId="785252BE" w:rsidR="003E6F93" w:rsidRDefault="000C223A" w:rsidP="00694FB8">
      <w:pPr>
        <w:pStyle w:val="image"/>
        <w:tabs>
          <w:tab w:val="left" w:pos="567"/>
        </w:tabs>
        <w:spacing w:line="312" w:lineRule="auto"/>
        <w:ind w:right="0"/>
      </w:pPr>
      <w:bookmarkStart w:id="1192" w:name="_Toc186058241"/>
      <w:r w:rsidRPr="00F37AE9">
        <w:t>Hình 3.9 Tài liệu API Documentation</w:t>
      </w:r>
      <w:bookmarkEnd w:id="1192"/>
    </w:p>
    <w:p w14:paraId="2EF380BA" w14:textId="77777777" w:rsidR="008E2335" w:rsidRPr="00271985" w:rsidRDefault="008E2335" w:rsidP="00363E6E">
      <w:pPr>
        <w:pStyle w:val="image"/>
        <w:tabs>
          <w:tab w:val="left" w:pos="567"/>
        </w:tabs>
        <w:spacing w:line="312" w:lineRule="auto"/>
        <w:ind w:right="0"/>
        <w:jc w:val="left"/>
      </w:pPr>
    </w:p>
    <w:p w14:paraId="049FF170" w14:textId="30A38775"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694FB8">
      <w:pPr>
        <w:pStyle w:val="image"/>
        <w:tabs>
          <w:tab w:val="left" w:pos="567"/>
        </w:tabs>
        <w:spacing w:line="312" w:lineRule="auto"/>
        <w:ind w:right="0"/>
      </w:pPr>
      <w:bookmarkStart w:id="1193" w:name="_Toc186058242"/>
      <w:r w:rsidRPr="00F37AE9">
        <w:t>Hình 3.10 Giao diện trang chủ</w:t>
      </w:r>
      <w:bookmarkEnd w:id="1193"/>
    </w:p>
    <w:p w14:paraId="785DAA49" w14:textId="28092130"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505710"/>
                    </a:xfrm>
                    <a:prstGeom prst="rect">
                      <a:avLst/>
                    </a:prstGeom>
                  </pic:spPr>
                </pic:pic>
              </a:graphicData>
            </a:graphic>
          </wp:inline>
        </w:drawing>
      </w:r>
    </w:p>
    <w:p w14:paraId="014B03EF" w14:textId="08D0F577" w:rsidR="000C223A" w:rsidRDefault="000C223A" w:rsidP="00694FB8">
      <w:pPr>
        <w:pStyle w:val="image"/>
        <w:tabs>
          <w:tab w:val="left" w:pos="567"/>
        </w:tabs>
        <w:spacing w:line="312" w:lineRule="auto"/>
        <w:ind w:right="0"/>
      </w:pPr>
      <w:bookmarkStart w:id="1194" w:name="_Toc186058243"/>
      <w:r w:rsidRPr="00F37AE9">
        <w:t>Hình 3.11 Giao diện sản phẩm</w:t>
      </w:r>
      <w:bookmarkEnd w:id="1194"/>
    </w:p>
    <w:p w14:paraId="572D9089" w14:textId="77777777" w:rsidR="008E2335" w:rsidRPr="00F37AE9" w:rsidRDefault="008E2335" w:rsidP="00363E6E">
      <w:pPr>
        <w:pStyle w:val="image"/>
        <w:tabs>
          <w:tab w:val="left" w:pos="567"/>
        </w:tabs>
        <w:spacing w:line="312" w:lineRule="auto"/>
        <w:ind w:right="0"/>
        <w:jc w:val="left"/>
      </w:pPr>
    </w:p>
    <w:p w14:paraId="53659BB0" w14:textId="4CEE757F"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694FB8">
      <w:pPr>
        <w:pStyle w:val="image"/>
        <w:tabs>
          <w:tab w:val="left" w:pos="567"/>
        </w:tabs>
        <w:spacing w:line="312" w:lineRule="auto"/>
        <w:ind w:right="0"/>
      </w:pPr>
      <w:bookmarkStart w:id="1195" w:name="_Toc186058244"/>
      <w:r w:rsidRPr="00F37AE9">
        <w:t>Hình 3.12 Giao diện chi tiết sản phẩm</w:t>
      </w:r>
      <w:bookmarkEnd w:id="1195"/>
    </w:p>
    <w:p w14:paraId="439ADEC9" w14:textId="3E100A0B"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355850"/>
                    </a:xfrm>
                    <a:prstGeom prst="rect">
                      <a:avLst/>
                    </a:prstGeom>
                  </pic:spPr>
                </pic:pic>
              </a:graphicData>
            </a:graphic>
          </wp:inline>
        </w:drawing>
      </w:r>
    </w:p>
    <w:p w14:paraId="085E27FC" w14:textId="5B18A502" w:rsidR="000C223A" w:rsidRDefault="000C223A" w:rsidP="00694FB8">
      <w:pPr>
        <w:pStyle w:val="image"/>
        <w:tabs>
          <w:tab w:val="left" w:pos="567"/>
        </w:tabs>
        <w:spacing w:line="312" w:lineRule="auto"/>
        <w:ind w:right="0"/>
      </w:pPr>
      <w:bookmarkStart w:id="1196" w:name="_Toc186058245"/>
      <w:r w:rsidRPr="00F37AE9">
        <w:t>Hình 3.13 Giao diện giỏ hàng</w:t>
      </w:r>
      <w:bookmarkEnd w:id="1196"/>
    </w:p>
    <w:p w14:paraId="37A2B8A0" w14:textId="77777777" w:rsidR="0020245F" w:rsidRDefault="0020245F" w:rsidP="00694FB8">
      <w:pPr>
        <w:pStyle w:val="image"/>
        <w:tabs>
          <w:tab w:val="left" w:pos="567"/>
        </w:tabs>
        <w:spacing w:line="312" w:lineRule="auto"/>
        <w:ind w:right="0"/>
      </w:pPr>
    </w:p>
    <w:p w14:paraId="046B57D7" w14:textId="77777777" w:rsidR="0020245F" w:rsidRPr="00F37AE9" w:rsidRDefault="0020245F" w:rsidP="00694FB8">
      <w:pPr>
        <w:pStyle w:val="image"/>
        <w:tabs>
          <w:tab w:val="left" w:pos="567"/>
        </w:tabs>
        <w:spacing w:line="312" w:lineRule="auto"/>
        <w:ind w:right="0"/>
      </w:pPr>
    </w:p>
    <w:p w14:paraId="5B7F225B" w14:textId="70E2A226"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694FB8">
      <w:pPr>
        <w:pStyle w:val="image"/>
        <w:tabs>
          <w:tab w:val="left" w:pos="567"/>
        </w:tabs>
        <w:spacing w:line="312" w:lineRule="auto"/>
        <w:ind w:right="0"/>
      </w:pPr>
      <w:bookmarkStart w:id="1197" w:name="_Toc186058246"/>
      <w:r w:rsidRPr="00F37AE9">
        <w:t>Hình 3.14. Giao diện đặt hàng</w:t>
      </w:r>
      <w:bookmarkEnd w:id="1197"/>
    </w:p>
    <w:p w14:paraId="05217E5C" w14:textId="1C434C49"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59380"/>
                    </a:xfrm>
                    <a:prstGeom prst="rect">
                      <a:avLst/>
                    </a:prstGeom>
                  </pic:spPr>
                </pic:pic>
              </a:graphicData>
            </a:graphic>
          </wp:inline>
        </w:drawing>
      </w:r>
    </w:p>
    <w:p w14:paraId="06DC7116" w14:textId="4B0752F2" w:rsidR="000C223A" w:rsidRDefault="000C223A" w:rsidP="00694FB8">
      <w:pPr>
        <w:pStyle w:val="image"/>
        <w:tabs>
          <w:tab w:val="left" w:pos="567"/>
        </w:tabs>
        <w:spacing w:line="312" w:lineRule="auto"/>
        <w:ind w:right="0"/>
      </w:pPr>
      <w:bookmarkStart w:id="1198" w:name="_Toc186058247"/>
      <w:r w:rsidRPr="00456C49">
        <w:t>Hình 3.15 Giao diện đơn hàng</w:t>
      </w:r>
      <w:bookmarkEnd w:id="1198"/>
    </w:p>
    <w:p w14:paraId="05F61A06" w14:textId="77777777" w:rsidR="0020245F" w:rsidRPr="00456C49" w:rsidRDefault="0020245F" w:rsidP="00694FB8">
      <w:pPr>
        <w:pStyle w:val="image"/>
        <w:tabs>
          <w:tab w:val="left" w:pos="567"/>
        </w:tabs>
        <w:spacing w:line="312" w:lineRule="auto"/>
        <w:ind w:right="0"/>
      </w:pPr>
    </w:p>
    <w:p w14:paraId="4B424E76" w14:textId="5E2EDFA5"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694FB8">
      <w:pPr>
        <w:pStyle w:val="image"/>
        <w:tabs>
          <w:tab w:val="left" w:pos="567"/>
        </w:tabs>
        <w:spacing w:line="312" w:lineRule="auto"/>
        <w:ind w:right="0"/>
      </w:pPr>
      <w:bookmarkStart w:id="1199" w:name="_Toc186058248"/>
      <w:r w:rsidRPr="00456C49">
        <w:t>Hình 3.16. Giao diện trang chủ admin</w:t>
      </w:r>
      <w:bookmarkEnd w:id="1199"/>
    </w:p>
    <w:p w14:paraId="4DEC2A42" w14:textId="760E03AD"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694FB8">
      <w:pPr>
        <w:pStyle w:val="image"/>
        <w:tabs>
          <w:tab w:val="left" w:pos="567"/>
        </w:tabs>
        <w:spacing w:line="312" w:lineRule="auto"/>
        <w:ind w:right="0"/>
      </w:pPr>
      <w:bookmarkStart w:id="1200" w:name="_Toc186058249"/>
      <w:r w:rsidRPr="00456C49">
        <w:t>Hình 3.17. Giao diện quản lý tài khoản</w:t>
      </w:r>
      <w:bookmarkEnd w:id="1200"/>
    </w:p>
    <w:p w14:paraId="2227F737" w14:textId="3A28DE6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694FB8">
      <w:pPr>
        <w:pStyle w:val="image"/>
        <w:tabs>
          <w:tab w:val="left" w:pos="567"/>
        </w:tabs>
        <w:spacing w:line="312" w:lineRule="auto"/>
        <w:ind w:right="0"/>
      </w:pPr>
      <w:bookmarkStart w:id="1201" w:name="_Toc186058250"/>
      <w:r w:rsidRPr="00456C49">
        <w:t>Hình 3.18. Giao diện quản lý sản phẩm</w:t>
      </w:r>
      <w:bookmarkEnd w:id="1201"/>
    </w:p>
    <w:p w14:paraId="2C033859" w14:textId="6FF6B77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694FB8">
      <w:pPr>
        <w:pStyle w:val="image"/>
        <w:tabs>
          <w:tab w:val="left" w:pos="567"/>
        </w:tabs>
        <w:spacing w:line="312" w:lineRule="auto"/>
        <w:ind w:right="0"/>
      </w:pPr>
      <w:bookmarkStart w:id="1202" w:name="_Toc186058251"/>
      <w:r w:rsidRPr="00456C49">
        <w:t>Hình 3.19. Giao diện quản lý đơn hàng và xác nhận đơn hàng</w:t>
      </w:r>
      <w:bookmarkEnd w:id="1202"/>
    </w:p>
    <w:p w14:paraId="50CEC35C" w14:textId="68AFFA53"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694FB8">
      <w:pPr>
        <w:pStyle w:val="image"/>
        <w:tabs>
          <w:tab w:val="left" w:pos="567"/>
        </w:tabs>
        <w:spacing w:line="312" w:lineRule="auto"/>
        <w:ind w:right="0"/>
      </w:pPr>
      <w:bookmarkStart w:id="1203" w:name="_Toc186058252"/>
      <w:r w:rsidRPr="00456C49">
        <w:t>Hình 3.20. Giao diện quản lý khuyến mãi</w:t>
      </w:r>
      <w:bookmarkEnd w:id="1203"/>
    </w:p>
    <w:p w14:paraId="69EB848C" w14:textId="31149056" w:rsidR="00057A00" w:rsidRPr="00456C49" w:rsidRDefault="00057A00" w:rsidP="00694FB8">
      <w:pPr>
        <w:pStyle w:val="Heading2"/>
        <w:tabs>
          <w:tab w:val="left" w:pos="567"/>
        </w:tabs>
        <w:spacing w:line="312" w:lineRule="auto"/>
        <w:jc w:val="both"/>
        <w:rPr>
          <w:rFonts w:cs="Times New Roman"/>
        </w:rPr>
      </w:pPr>
      <w:bookmarkStart w:id="1204" w:name="_Toc186058317"/>
      <w:bookmarkStart w:id="1205" w:name="_Toc186228752"/>
      <w:r w:rsidRPr="00456C49">
        <w:rPr>
          <w:rFonts w:cs="Times New Roman"/>
        </w:rPr>
        <w:t>3.4. Tổng kết chương</w:t>
      </w:r>
      <w:bookmarkEnd w:id="1204"/>
      <w:bookmarkEnd w:id="1205"/>
      <w:r w:rsidRPr="00456C49">
        <w:rPr>
          <w:rFonts w:cs="Times New Roman"/>
        </w:rPr>
        <w:tab/>
      </w:r>
    </w:p>
    <w:p w14:paraId="60A563DC" w14:textId="45698732" w:rsidR="00B45CC5" w:rsidRPr="00456C49" w:rsidRDefault="000C223A"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5DE5BBDC" w:rsidR="007D1216" w:rsidRPr="00456C49" w:rsidRDefault="00DE166B"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B45CC5"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28BB8B96" w14:textId="77777777" w:rsidR="007C79A1" w:rsidRDefault="007C79A1" w:rsidP="0086601E">
      <w:pPr>
        <w:pStyle w:val="Heading1"/>
        <w:jc w:val="left"/>
        <w:sectPr w:rsidR="007C79A1" w:rsidSect="00A62C54">
          <w:headerReference w:type="default" r:id="rId87"/>
          <w:type w:val="continuous"/>
          <w:pgSz w:w="12240" w:h="15840" w:code="1"/>
          <w:pgMar w:top="1440" w:right="1440" w:bottom="1440" w:left="1440" w:header="720" w:footer="720" w:gutter="0"/>
          <w:pgNumType w:start="57"/>
          <w:cols w:space="720"/>
          <w:docGrid w:linePitch="360"/>
        </w:sectPr>
      </w:pPr>
      <w:bookmarkStart w:id="1206" w:name="_Toc186058318"/>
    </w:p>
    <w:p w14:paraId="0B48D19E" w14:textId="70024104" w:rsidR="00057A00" w:rsidRPr="00456C49" w:rsidRDefault="00057A00" w:rsidP="00694FB8">
      <w:pPr>
        <w:pStyle w:val="Heading1"/>
      </w:pPr>
      <w:bookmarkStart w:id="1207" w:name="_Toc186228753"/>
      <w:r w:rsidRPr="00456C49">
        <w:lastRenderedPageBreak/>
        <w:t>KẾT LUẬN</w:t>
      </w:r>
      <w:bookmarkEnd w:id="1206"/>
      <w:bookmarkEnd w:id="1207"/>
      <w:r w:rsidRPr="00456C49">
        <w:tab/>
      </w:r>
    </w:p>
    <w:p w14:paraId="3EF82133" w14:textId="302EFB91" w:rsidR="00195BAB" w:rsidRPr="00456C49" w:rsidRDefault="00DE166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195BAB" w:rsidRPr="00456C49">
        <w:rPr>
          <w:rFonts w:ascii="Times New Roman" w:hAnsi="Times New Roman" w:cs="Times New Roman"/>
          <w:b/>
          <w:bCs/>
          <w:color w:val="000000"/>
          <w:sz w:val="26"/>
          <w:szCs w:val="26"/>
        </w:rPr>
        <w:t>Kết quả đã đạt được</w:t>
      </w:r>
    </w:p>
    <w:p w14:paraId="503CC0FE" w14:textId="7DBEC08B" w:rsidR="00195BAB"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95232E"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w:t>
      </w:r>
      <w:r w:rsidR="00D86C31">
        <w:rPr>
          <w:rFonts w:ascii="Times New Roman" w:eastAsia="Times New Roman" w:hAnsi="Times New Roman" w:cs="Times New Roman"/>
          <w:sz w:val="26"/>
          <w:szCs w:val="26"/>
        </w:rPr>
        <w:t xml:space="preserve"> Thông q</w:t>
      </w:r>
      <w:r w:rsidR="00117900">
        <w:rPr>
          <w:rFonts w:ascii="Times New Roman" w:eastAsia="Times New Roman" w:hAnsi="Times New Roman" w:cs="Times New Roman"/>
          <w:sz w:val="26"/>
          <w:szCs w:val="26"/>
        </w:rPr>
        <w:t xml:space="preserve">ua quá trình thực hiện, đồ án đã đạt được những kết quả và còn những hạn chế trong quá trình. </w:t>
      </w:r>
      <w:r w:rsidR="00195BAB" w:rsidRPr="00456C49">
        <w:rPr>
          <w:rFonts w:ascii="Times New Roman" w:eastAsia="Times New Roman" w:hAnsi="Times New Roman" w:cs="Times New Roman"/>
          <w:sz w:val="26"/>
          <w:szCs w:val="26"/>
        </w:rP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00195BAB" w:rsidRPr="00456C49">
        <w:rPr>
          <w:rFonts w:ascii="Times New Roman" w:eastAsia="Times New Roman" w:hAnsi="Times New Roman" w:cs="Times New Roman"/>
          <w:sz w:val="26"/>
          <w:szCs w:val="26"/>
        </w:rPr>
        <w:t xml:space="preserve"> hàng. Các yêu cầu chức năng và phi chức năng được phân tích cẩn thận</w:t>
      </w:r>
      <w:r>
        <w:rPr>
          <w:rFonts w:ascii="Times New Roman" w:eastAsia="Times New Roman" w:hAnsi="Times New Roman" w:cs="Times New Roman"/>
          <w:sz w:val="26"/>
          <w:szCs w:val="26"/>
        </w:rPr>
        <w:t xml:space="preserve"> với các biểu đồ trực quan</w:t>
      </w:r>
      <w:r w:rsidR="00195BAB" w:rsidRPr="00456C49">
        <w:rPr>
          <w:rFonts w:ascii="Times New Roman" w:eastAsia="Times New Roman" w:hAnsi="Times New Roman" w:cs="Times New Roman"/>
          <w:sz w:val="26"/>
          <w:szCs w:val="26"/>
        </w:rPr>
        <w:t>.</w:t>
      </w:r>
      <w:r w:rsidR="00195BAB" w:rsidRPr="00456C49">
        <w:rPr>
          <w:rFonts w:ascii="Times New Roman" w:eastAsia="Times New Roman" w:hAnsi="Times New Roman" w:cs="Times New Roman"/>
          <w:sz w:val="26"/>
          <w:szCs w:val="26"/>
        </w:rPr>
        <w:br/>
        <w:t>Hệ thống được thiết kế theo mô hình MVC (Model-View-Controller), giúp tách biệt các tầng dữ liệu, logic xử lý và giao diện người dùng, đảm bảo tính mở rộng và bảo trì dễ dàng.</w:t>
      </w:r>
      <w:r w:rsidR="00D86C31">
        <w:rPr>
          <w:rFonts w:ascii="Times New Roman" w:eastAsia="Times New Roman" w:hAnsi="Times New Roman" w:cs="Times New Roman"/>
          <w:sz w:val="26"/>
          <w:szCs w:val="26"/>
        </w:rPr>
        <w:t xml:space="preserve"> </w:t>
      </w:r>
      <w:r w:rsidR="00195BAB"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717CD560" w:rsidR="00F83CE4"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95BAB"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130C0E09" w:rsidR="00F83CE4" w:rsidRDefault="00DE166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95232E" w:rsidRPr="00456C49">
        <w:rPr>
          <w:rFonts w:ascii="Times New Roman" w:hAnsi="Times New Roman" w:cs="Times New Roman"/>
          <w:b/>
          <w:bCs/>
          <w:color w:val="000000"/>
          <w:sz w:val="26"/>
          <w:szCs w:val="26"/>
        </w:rPr>
        <w:t>Hạn chế</w:t>
      </w:r>
    </w:p>
    <w:p w14:paraId="20932B60" w14:textId="0399D900" w:rsidR="00932F92" w:rsidRPr="00A5099C" w:rsidRDefault="00C60633" w:rsidP="00A5099C">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eastAsia="Times New Roman" w:hAnsi="Times New Roman" w:cs="Times New Roman"/>
          <w:sz w:val="26"/>
          <w:szCs w:val="26"/>
        </w:rPr>
        <w:tab/>
      </w:r>
      <w:r w:rsidR="009C3AC7">
        <w:rPr>
          <w:rFonts w:ascii="Times New Roman" w:eastAsia="Times New Roman" w:hAnsi="Times New Roman" w:cs="Times New Roman"/>
          <w:sz w:val="26"/>
          <w:szCs w:val="26"/>
        </w:rPr>
        <w:t>Đề tài sử dụng hệ thống gợi ý dựa theo nội dung mới thể hiện được ở mức độ tìm hiểu và áp dụng trong nghiên cứu, cần cải hoàn thiện hơn để áp dụng vào thực tế. Giao diện trang web còn khá đơn giản,</w:t>
      </w:r>
      <w:r w:rsidR="000673DC">
        <w:rPr>
          <w:rFonts w:ascii="Times New Roman" w:eastAsia="Times New Roman" w:hAnsi="Times New Roman" w:cs="Times New Roman"/>
          <w:sz w:val="26"/>
          <w:szCs w:val="26"/>
        </w:rPr>
        <w:t xml:space="preserve"> chức năng tìm kiếm</w:t>
      </w:r>
      <w:r w:rsidR="009C3AC7">
        <w:rPr>
          <w:rFonts w:ascii="Times New Roman" w:eastAsia="Times New Roman" w:hAnsi="Times New Roman" w:cs="Times New Roman"/>
          <w:sz w:val="26"/>
          <w:szCs w:val="26"/>
        </w:rPr>
        <w:t xml:space="preserve"> cần cải thiện hơn</w:t>
      </w:r>
      <w:r w:rsidR="000673DC">
        <w:rPr>
          <w:rFonts w:ascii="Times New Roman" w:eastAsia="Times New Roman" w:hAnsi="Times New Roman" w:cs="Times New Roman"/>
          <w:sz w:val="26"/>
          <w:szCs w:val="26"/>
        </w:rPr>
        <w:t>.</w:t>
      </w:r>
      <w:r w:rsidR="009C3AC7">
        <w:rPr>
          <w:rFonts w:ascii="Times New Roman" w:eastAsia="Times New Roman" w:hAnsi="Times New Roman" w:cs="Times New Roman"/>
          <w:sz w:val="26"/>
          <w:szCs w:val="26"/>
        </w:rPr>
        <w:t>Cùng với đó, việc kiểm thử hệ thống vẫn còn hạn chế, dẫn đến việc website có thể gặp lỗi trong quá trình sử dụng</w:t>
      </w:r>
      <w:ins w:id="1208" w:author="Phuc Pham Thanh" w:date="2024-12-27T21:42:00Z" w16du:dateUtc="2024-12-27T14:42:00Z">
        <w:r>
          <w:rPr>
            <w:rFonts w:ascii="Times New Roman" w:eastAsia="Times New Roman" w:hAnsi="Times New Roman" w:cs="Times New Roman"/>
            <w:sz w:val="26"/>
            <w:szCs w:val="26"/>
          </w:rPr>
          <w:t>.</w:t>
        </w:r>
      </w:ins>
    </w:p>
    <w:p w14:paraId="74D8B975" w14:textId="4B19EC5E" w:rsidR="000673DC" w:rsidRPr="00C60633" w:rsidRDefault="00DE166B" w:rsidP="000673DC">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95232E" w:rsidRPr="00456C49">
        <w:rPr>
          <w:rFonts w:ascii="Times New Roman" w:hAnsi="Times New Roman" w:cs="Times New Roman"/>
          <w:b/>
          <w:bCs/>
          <w:color w:val="000000"/>
          <w:sz w:val="26"/>
          <w:szCs w:val="26"/>
        </w:rPr>
        <w:t>Định hướng phát triển</w:t>
      </w:r>
    </w:p>
    <w:p w14:paraId="3D275C41" w14:textId="656247F3" w:rsidR="00F37AE9" w:rsidRDefault="00C60633" w:rsidP="00694FB8">
      <w:pPr>
        <w:tabs>
          <w:tab w:val="left" w:pos="567"/>
        </w:tabs>
        <w:jc w:val="both"/>
        <w:rPr>
          <w:rFonts w:ascii="Times New Roman" w:eastAsiaTheme="majorEastAsia" w:hAnsi="Times New Roman" w:cstheme="majorBidi"/>
          <w:b/>
          <w:sz w:val="28"/>
          <w:szCs w:val="32"/>
        </w:rPr>
      </w:pPr>
      <w:r>
        <w:rPr>
          <w:rFonts w:ascii="Times New Roman" w:hAnsi="Times New Roman" w:cs="Times New Roman"/>
          <w:sz w:val="26"/>
          <w:szCs w:val="26"/>
        </w:rPr>
        <w:tab/>
      </w:r>
      <w:r w:rsidR="000673DC">
        <w:rPr>
          <w:rFonts w:ascii="Times New Roman" w:hAnsi="Times New Roman" w:cs="Times New Roman"/>
          <w:sz w:val="26"/>
          <w:szCs w:val="26"/>
        </w:rPr>
        <w:t xml:space="preserve">Trong tương lai, hệ thống sẽ tập trung vào việc nâng cao trải nghiệm người dùng bằng cách tích hợp thêm gợi ý theo cá nhân hóa theo sở thích và lịch sử mua hàng sử dụng </w:t>
      </w:r>
      <w:r w:rsidR="000673DC" w:rsidRPr="000673DC">
        <w:rPr>
          <w:rFonts w:ascii="Times New Roman" w:hAnsi="Times New Roman" w:cs="Times New Roman"/>
          <w:sz w:val="26"/>
          <w:szCs w:val="26"/>
        </w:rPr>
        <w:t>Collaborative</w:t>
      </w:r>
      <w:r w:rsidR="000673DC">
        <w:rPr>
          <w:rFonts w:ascii="Times New Roman" w:hAnsi="Times New Roman" w:cs="Times New Roman"/>
          <w:sz w:val="26"/>
          <w:szCs w:val="26"/>
        </w:rPr>
        <w:t xml:space="preserve"> Filtering, </w:t>
      </w:r>
      <w:r>
        <w:rPr>
          <w:rFonts w:ascii="Times New Roman" w:hAnsi="Times New Roman" w:cs="Times New Roman"/>
          <w:sz w:val="26"/>
          <w:szCs w:val="26"/>
        </w:rPr>
        <w:t>phát triển thêm về giao diện và áp dụng hỗ trợ đa ngôn ngữ để tiếp cận với nhiều khách hàng hơn.</w:t>
      </w:r>
      <w:del w:id="1209" w:author="Phuc Pham Thanh" w:date="2024-12-27T21:42:00Z" w16du:dateUtc="2024-12-27T14:42:00Z">
        <w:r w:rsidR="000673DC" w:rsidDel="00C60633">
          <w:rPr>
            <w:rFonts w:ascii="Times New Roman" w:hAnsi="Times New Roman" w:cs="Times New Roman"/>
            <w:sz w:val="26"/>
            <w:szCs w:val="26"/>
          </w:rPr>
          <w:delText xml:space="preserve"> </w:delText>
        </w:r>
        <w:r w:rsidR="00F37AE9" w:rsidDel="00C60633">
          <w:br w:type="page"/>
        </w:r>
      </w:del>
    </w:p>
    <w:p w14:paraId="37F1A720" w14:textId="77777777" w:rsidR="00425C9A" w:rsidDel="00425C9A" w:rsidRDefault="00425C9A" w:rsidP="00425C9A">
      <w:pPr>
        <w:rPr>
          <w:del w:id="1210" w:author="Phuc Pham Thanh" w:date="2024-12-27T21:44:00Z" w16du:dateUtc="2024-12-27T14:44:00Z"/>
        </w:rPr>
      </w:pPr>
      <w:bookmarkStart w:id="1211" w:name="_Toc186058319"/>
    </w:p>
    <w:p w14:paraId="6E3F06FB" w14:textId="77777777" w:rsidR="00425C9A" w:rsidRPr="00425C9A" w:rsidRDefault="00425C9A" w:rsidP="00425C9A">
      <w:pPr>
        <w:rPr>
          <w:ins w:id="1212" w:author="Phuc Pham Thanh" w:date="2024-12-27T21:44:00Z" w16du:dateUtc="2024-12-27T14:44:00Z"/>
        </w:rPr>
        <w:pPrChange w:id="1213" w:author="Phuc Pham Thanh" w:date="2024-12-27T21:44:00Z" w16du:dateUtc="2024-12-27T14:44:00Z">
          <w:pPr>
            <w:pStyle w:val="Heading1"/>
          </w:pPr>
        </w:pPrChange>
      </w:pPr>
    </w:p>
    <w:p w14:paraId="5A1FE5A6" w14:textId="77777777" w:rsidR="00425C9A" w:rsidRDefault="00425C9A" w:rsidP="00425C9A">
      <w:pPr>
        <w:rPr>
          <w:ins w:id="1214" w:author="Phuc Pham Thanh" w:date="2024-12-27T21:49:00Z" w16du:dateUtc="2024-12-27T14:49:00Z"/>
        </w:rPr>
      </w:pPr>
    </w:p>
    <w:p w14:paraId="1C4B033B" w14:textId="77777777" w:rsidR="00805128" w:rsidRDefault="00805128" w:rsidP="00425C9A">
      <w:pPr>
        <w:rPr>
          <w:ins w:id="1215" w:author="Phuc Pham Thanh" w:date="2024-12-27T21:49:00Z" w16du:dateUtc="2024-12-27T14:49:00Z"/>
        </w:rPr>
      </w:pPr>
    </w:p>
    <w:p w14:paraId="199AC588" w14:textId="39D1F03F" w:rsidR="00805128" w:rsidRPr="00425C9A" w:rsidRDefault="00805128" w:rsidP="00425C9A">
      <w:pPr>
        <w:rPr>
          <w:ins w:id="1216" w:author="Phuc Pham Thanh" w:date="2024-12-27T21:44:00Z" w16du:dateUtc="2024-12-27T14:44:00Z"/>
        </w:rPr>
        <w:sectPr w:rsidR="00805128" w:rsidRPr="00425C9A" w:rsidSect="00A62C54">
          <w:headerReference w:type="default" r:id="rId88"/>
          <w:type w:val="continuous"/>
          <w:pgSz w:w="12240" w:h="15840" w:code="1"/>
          <w:pgMar w:top="1440" w:right="1440" w:bottom="1440" w:left="1440" w:header="720" w:footer="720" w:gutter="0"/>
          <w:pgNumType w:start="67"/>
          <w:cols w:space="720"/>
          <w:docGrid w:linePitch="360"/>
        </w:sectPr>
        <w:pPrChange w:id="1217" w:author="Phuc Pham Thanh" w:date="2024-12-27T21:44:00Z" w16du:dateUtc="2024-12-27T14:44:00Z">
          <w:pPr>
            <w:pStyle w:val="Heading1"/>
          </w:pPr>
        </w:pPrChange>
      </w:pPr>
    </w:p>
    <w:p w14:paraId="039E5D50" w14:textId="6BB8A4C0" w:rsidR="00057A00" w:rsidRPr="00456C49" w:rsidRDefault="00057A00" w:rsidP="00694FB8">
      <w:pPr>
        <w:pStyle w:val="Heading1"/>
      </w:pPr>
      <w:bookmarkStart w:id="1218" w:name="_Toc186228754"/>
      <w:r w:rsidRPr="00456C49">
        <w:t>TÀI LIỆU THAM KHẢ</w:t>
      </w:r>
      <w:r w:rsidR="007C644F">
        <w:t>O</w:t>
      </w:r>
      <w:bookmarkEnd w:id="1211"/>
      <w:bookmarkEnd w:id="1218"/>
    </w:p>
    <w:p w14:paraId="22589864" w14:textId="6D9C0153"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25CA996E"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hống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hông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in, Học </w:t>
      </w:r>
      <w:r w:rsidR="0018555A">
        <w:rPr>
          <w:rFonts w:ascii="Times New Roman" w:hAnsi="Times New Roman" w:cs="Times New Roman"/>
          <w:sz w:val="26"/>
          <w:szCs w:val="26"/>
        </w:rPr>
        <w:t>v</w:t>
      </w:r>
      <w:r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Pr="00456C49">
        <w:rPr>
          <w:rFonts w:ascii="Times New Roman" w:hAnsi="Times New Roman" w:cs="Times New Roman"/>
          <w:sz w:val="26"/>
          <w:szCs w:val="26"/>
        </w:rPr>
        <w:t>hông, 2015.</w:t>
      </w:r>
    </w:p>
    <w:p w14:paraId="587A15D1" w14:textId="71650722"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w:t>
      </w:r>
      <w:r w:rsidR="0018555A" w:rsidRPr="00456C49">
        <w:rPr>
          <w:rFonts w:ascii="Times New Roman" w:hAnsi="Times New Roman" w:cs="Times New Roman"/>
          <w:sz w:val="26"/>
          <w:szCs w:val="26"/>
        </w:rPr>
        <w:t xml:space="preserve">Học </w:t>
      </w:r>
      <w:r w:rsidR="0018555A">
        <w:rPr>
          <w:rFonts w:ascii="Times New Roman" w:hAnsi="Times New Roman" w:cs="Times New Roman"/>
          <w:sz w:val="26"/>
          <w:szCs w:val="26"/>
        </w:rPr>
        <w:t>v</w:t>
      </w:r>
      <w:r w:rsidR="0018555A"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0018555A"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0018555A"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0018555A" w:rsidRPr="00456C49">
        <w:rPr>
          <w:rFonts w:ascii="Times New Roman" w:hAnsi="Times New Roman" w:cs="Times New Roman"/>
          <w:sz w:val="26"/>
          <w:szCs w:val="26"/>
        </w:rPr>
        <w:t>hông</w:t>
      </w:r>
      <w:r w:rsidRPr="00456C49">
        <w:rPr>
          <w:rFonts w:ascii="Times New Roman" w:hAnsi="Times New Roman" w:cs="Times New Roman"/>
          <w:sz w:val="26"/>
          <w:szCs w:val="26"/>
        </w:rPr>
        <w:t>, 2016.</w:t>
      </w:r>
    </w:p>
    <w:p w14:paraId="28C4D72A" w14:textId="30D597BD" w:rsidR="00057A00"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w:t>
      </w:r>
      <w:r w:rsidR="0018555A" w:rsidRPr="00456C49">
        <w:rPr>
          <w:rFonts w:ascii="Times New Roman" w:hAnsi="Times New Roman" w:cs="Times New Roman"/>
          <w:sz w:val="26"/>
          <w:szCs w:val="26"/>
        </w:rPr>
        <w:t xml:space="preserve">Học </w:t>
      </w:r>
      <w:r w:rsidR="0018555A">
        <w:rPr>
          <w:rFonts w:ascii="Times New Roman" w:hAnsi="Times New Roman" w:cs="Times New Roman"/>
          <w:sz w:val="26"/>
          <w:szCs w:val="26"/>
        </w:rPr>
        <w:t>v</w:t>
      </w:r>
      <w:r w:rsidR="0018555A"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0018555A"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0018555A"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0018555A" w:rsidRPr="00456C49">
        <w:rPr>
          <w:rFonts w:ascii="Times New Roman" w:hAnsi="Times New Roman" w:cs="Times New Roman"/>
          <w:sz w:val="26"/>
          <w:szCs w:val="26"/>
        </w:rPr>
        <w:t>hông</w:t>
      </w:r>
      <w:r w:rsidRPr="00456C49">
        <w:rPr>
          <w:rFonts w:ascii="Times New Roman" w:hAnsi="Times New Roman" w:cs="Times New Roman"/>
          <w:sz w:val="26"/>
          <w:szCs w:val="26"/>
        </w:rPr>
        <w:t>, 2016</w:t>
      </w:r>
    </w:p>
    <w:p w14:paraId="6CC2C333" w14:textId="0D2AF30C" w:rsidR="00C86EAC" w:rsidRPr="00456C49" w:rsidRDefault="00C86EAC"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w:t>
      </w:r>
      <w:r w:rsidR="00AB2042">
        <w:rPr>
          <w:rFonts w:ascii="Times New Roman" w:hAnsi="Times New Roman" w:cs="Times New Roman"/>
          <w:sz w:val="26"/>
          <w:szCs w:val="26"/>
        </w:rPr>
        <w:t xml:space="preserve"> </w:t>
      </w:r>
      <w:r w:rsidRPr="00456C49">
        <w:rPr>
          <w:rFonts w:ascii="Times New Roman" w:hAnsi="Times New Roman" w:cs="Times New Roman"/>
          <w:sz w:val="26"/>
          <w:szCs w:val="26"/>
        </w:rPr>
        <w:t>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p>
    <w:sectPr w:rsidR="00C86EAC" w:rsidRPr="00456C49" w:rsidSect="00C67001">
      <w:headerReference w:type="default" r:id="rId89"/>
      <w:type w:val="continuous"/>
      <w:pgSz w:w="12240" w:h="15840" w:code="1"/>
      <w:pgMar w:top="1440" w:right="1440" w:bottom="1440" w:left="1440" w:header="720" w:footer="720" w:gutter="0"/>
      <w:pgNumType w:start="6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41982" w14:textId="77777777" w:rsidR="00194101" w:rsidRDefault="00194101" w:rsidP="00AE7F45">
      <w:pPr>
        <w:spacing w:after="0" w:line="240" w:lineRule="auto"/>
      </w:pPr>
      <w:r>
        <w:separator/>
      </w:r>
    </w:p>
  </w:endnote>
  <w:endnote w:type="continuationSeparator" w:id="0">
    <w:p w14:paraId="5EBE0841" w14:textId="77777777" w:rsidR="00194101" w:rsidRDefault="00194101"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6368182"/>
      <w:docPartObj>
        <w:docPartGallery w:val="Page Numbers (Bottom of Page)"/>
        <w:docPartUnique/>
      </w:docPartObj>
    </w:sdtPr>
    <w:sdtEndPr>
      <w:rPr>
        <w:noProof/>
      </w:rPr>
    </w:sdtEndPr>
    <w:sdtContent>
      <w:p w14:paraId="20948408" w14:textId="0252DB16" w:rsidR="00715884" w:rsidRDefault="00715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2BF3D5" w14:textId="77777777" w:rsidR="00EF5F10" w:rsidRDefault="00EF5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866C5" w14:textId="17FC69D3" w:rsidR="0086601E" w:rsidRDefault="0086601E">
    <w:pPr>
      <w:pStyle w:val="Footer"/>
      <w:jc w:val="right"/>
    </w:pPr>
  </w:p>
  <w:p w14:paraId="5AB0909B" w14:textId="77777777" w:rsidR="0086601E" w:rsidRDefault="008660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29046"/>
      <w:docPartObj>
        <w:docPartGallery w:val="Page Numbers (Bottom of Page)"/>
        <w:docPartUnique/>
      </w:docPartObj>
    </w:sdtPr>
    <w:sdtEndPr>
      <w:rPr>
        <w:noProof/>
      </w:rPr>
    </w:sdtEndPr>
    <w:sdtContent>
      <w:p w14:paraId="3D5295B8" w14:textId="77777777" w:rsidR="000232B1" w:rsidRDefault="000232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467FD3" w14:textId="77777777" w:rsidR="000232B1" w:rsidRDefault="000232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87711"/>
      <w:docPartObj>
        <w:docPartGallery w:val="Page Numbers (Bottom of Page)"/>
        <w:docPartUnique/>
      </w:docPartObj>
    </w:sdtPr>
    <w:sdtEndPr>
      <w:rPr>
        <w:noProof/>
      </w:rPr>
    </w:sdtEndPr>
    <w:sdtContent>
      <w:p w14:paraId="5BD4155A" w14:textId="77777777" w:rsidR="00F86191" w:rsidRDefault="00F861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43F775" w14:textId="77777777" w:rsidR="00F86191" w:rsidRDefault="00F86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148598" w14:textId="77777777" w:rsidR="00194101" w:rsidRDefault="00194101" w:rsidP="00AE7F45">
      <w:pPr>
        <w:spacing w:after="0" w:line="240" w:lineRule="auto"/>
      </w:pPr>
      <w:r>
        <w:separator/>
      </w:r>
    </w:p>
  </w:footnote>
  <w:footnote w:type="continuationSeparator" w:id="0">
    <w:p w14:paraId="2DF28C23" w14:textId="77777777" w:rsidR="00194101" w:rsidRDefault="00194101"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B8D5A" w14:textId="77777777" w:rsidR="0086601E" w:rsidRDefault="008660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0F80" w14:textId="567ED003" w:rsidR="007C79A1" w:rsidRPr="00363E6E" w:rsidRDefault="007C79A1">
    <w:pPr>
      <w:pStyle w:val="Header"/>
      <w:rPr>
        <w:rFonts w:ascii="Times New Roman" w:hAnsi="Times New Roman" w:cs="Times New Roman"/>
      </w:rPr>
    </w:pPr>
    <w:r w:rsidRPr="00363E6E">
      <w:rPr>
        <w:rFonts w:ascii="Times New Roman" w:hAnsi="Times New Roman" w:cs="Times New Roman"/>
      </w:rPr>
      <w:t>CHƯƠNG 1: ĐẶT VẤN ĐỀ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FD166" w14:textId="5B03178A" w:rsidR="00EF5F10" w:rsidRDefault="00EF5F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07DC4" w14:textId="3AED74CE" w:rsidR="007C79A1" w:rsidRPr="0086601E" w:rsidRDefault="007C79A1">
    <w:pPr>
      <w:pStyle w:val="Header"/>
      <w:rPr>
        <w:rFonts w:ascii="Times New Roman" w:hAnsi="Times New Roman" w:cs="Times New Roman"/>
      </w:rPr>
    </w:pPr>
    <w:r w:rsidRPr="0086601E">
      <w:rPr>
        <w:rFonts w:ascii="Times New Roman" w:hAnsi="Times New Roman" w:cs="Times New Roman"/>
      </w:rPr>
      <w:t>CHƯƠNG 2: PHÂN TÍCH VÀ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C9D6A" w14:textId="77777777" w:rsidR="006D4BC5" w:rsidRDefault="006D4B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6086B" w14:textId="7966CB0A" w:rsidR="007C79A1" w:rsidRPr="00363E6E" w:rsidRDefault="007C79A1">
    <w:pPr>
      <w:pStyle w:val="Header"/>
      <w:rPr>
        <w:rFonts w:ascii="Times New Roman" w:hAnsi="Times New Roman" w:cs="Times New Roman"/>
      </w:rPr>
    </w:pPr>
    <w:r w:rsidRPr="00363E6E">
      <w:rPr>
        <w:rFonts w:ascii="Times New Roman" w:hAnsi="Times New Roman" w:cs="Times New Roman"/>
      </w:rPr>
      <w:t>CHƯƠNG 3: TRIỂN KHAI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B0822" w14:textId="3757E519" w:rsidR="0086601E" w:rsidRPr="00363E6E" w:rsidRDefault="0086601E">
    <w:pPr>
      <w:pStyle w:val="Header"/>
      <w:rPr>
        <w:rFonts w:ascii="Times New Roman" w:hAnsi="Times New Roman" w:cs="Times New Roman"/>
      </w:rPr>
    </w:pPr>
    <w:r w:rsidRPr="00363E6E">
      <w:rPr>
        <w:rFonts w:ascii="Times New Roman" w:hAnsi="Times New Roman" w:cs="Times New Roman"/>
      </w:rPr>
      <w:t>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BEC" w14:textId="23519856" w:rsidR="0086601E" w:rsidRPr="00363E6E" w:rsidRDefault="0086601E">
    <w:pPr>
      <w:pStyle w:val="Header"/>
      <w:rPr>
        <w:rFonts w:ascii="Times New Roman" w:hAnsi="Times New Roman" w:cs="Times New Roman"/>
      </w:rPr>
    </w:pPr>
    <w:r w:rsidRPr="00363E6E">
      <w:rPr>
        <w:rFonts w:ascii="Times New Roman" w:hAnsi="Times New Roman" w:cs="Times New Roman"/>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91B2CDCA"/>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b/>
        <w:bCs w:val="0"/>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792D48"/>
    <w:multiLevelType w:val="hybridMultilevel"/>
    <w:tmpl w:val="D6E009A4"/>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25"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1"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6942C0"/>
    <w:multiLevelType w:val="multilevel"/>
    <w:tmpl w:val="8DFEF236"/>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4"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E014FD"/>
    <w:multiLevelType w:val="hybridMultilevel"/>
    <w:tmpl w:val="A232D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3550C42"/>
    <w:multiLevelType w:val="hybridMultilevel"/>
    <w:tmpl w:val="21DC59F8"/>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7" w15:restartNumberingAfterBreak="0">
    <w:nsid w:val="69425AA6"/>
    <w:multiLevelType w:val="multilevel"/>
    <w:tmpl w:val="C22A3A1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8"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9"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3"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7"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3A7B4B"/>
    <w:multiLevelType w:val="hybridMultilevel"/>
    <w:tmpl w:val="757C9A4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61"/>
  </w:num>
  <w:num w:numId="3" w16cid:durableId="1455293430">
    <w:abstractNumId w:val="23"/>
  </w:num>
  <w:num w:numId="4" w16cid:durableId="460542807">
    <w:abstractNumId w:val="0"/>
  </w:num>
  <w:num w:numId="5" w16cid:durableId="2042515898">
    <w:abstractNumId w:val="12"/>
  </w:num>
  <w:num w:numId="6" w16cid:durableId="1611163799">
    <w:abstractNumId w:val="26"/>
  </w:num>
  <w:num w:numId="7" w16cid:durableId="318123008">
    <w:abstractNumId w:val="53"/>
  </w:num>
  <w:num w:numId="8" w16cid:durableId="960527023">
    <w:abstractNumId w:val="56"/>
  </w:num>
  <w:num w:numId="9" w16cid:durableId="1196623636">
    <w:abstractNumId w:val="20"/>
  </w:num>
  <w:num w:numId="10" w16cid:durableId="1527404916">
    <w:abstractNumId w:val="15"/>
  </w:num>
  <w:num w:numId="11" w16cid:durableId="76251001">
    <w:abstractNumId w:val="52"/>
  </w:num>
  <w:num w:numId="12" w16cid:durableId="424158110">
    <w:abstractNumId w:val="14"/>
  </w:num>
  <w:num w:numId="13" w16cid:durableId="23019569">
    <w:abstractNumId w:val="27"/>
  </w:num>
  <w:num w:numId="14" w16cid:durableId="1051733814">
    <w:abstractNumId w:val="44"/>
  </w:num>
  <w:num w:numId="15" w16cid:durableId="876041932">
    <w:abstractNumId w:val="17"/>
  </w:num>
  <w:num w:numId="16" w16cid:durableId="1950355329">
    <w:abstractNumId w:val="45"/>
  </w:num>
  <w:num w:numId="17" w16cid:durableId="338627233">
    <w:abstractNumId w:val="6"/>
  </w:num>
  <w:num w:numId="18" w16cid:durableId="42798952">
    <w:abstractNumId w:val="28"/>
  </w:num>
  <w:num w:numId="19" w16cid:durableId="871308528">
    <w:abstractNumId w:val="35"/>
  </w:num>
  <w:num w:numId="20" w16cid:durableId="2144733303">
    <w:abstractNumId w:val="22"/>
  </w:num>
  <w:num w:numId="21" w16cid:durableId="1131090266">
    <w:abstractNumId w:val="36"/>
  </w:num>
  <w:num w:numId="22" w16cid:durableId="1760364243">
    <w:abstractNumId w:val="29"/>
  </w:num>
  <w:num w:numId="23" w16cid:durableId="538713079">
    <w:abstractNumId w:val="50"/>
  </w:num>
  <w:num w:numId="24" w16cid:durableId="1789469448">
    <w:abstractNumId w:val="39"/>
  </w:num>
  <w:num w:numId="25" w16cid:durableId="200746346">
    <w:abstractNumId w:val="1"/>
  </w:num>
  <w:num w:numId="26" w16cid:durableId="628511532">
    <w:abstractNumId w:val="57"/>
  </w:num>
  <w:num w:numId="27" w16cid:durableId="112407443">
    <w:abstractNumId w:val="51"/>
  </w:num>
  <w:num w:numId="28" w16cid:durableId="1137139875">
    <w:abstractNumId w:val="54"/>
  </w:num>
  <w:num w:numId="29" w16cid:durableId="1835949747">
    <w:abstractNumId w:val="37"/>
  </w:num>
  <w:num w:numId="30" w16cid:durableId="343021498">
    <w:abstractNumId w:val="60"/>
  </w:num>
  <w:num w:numId="31" w16cid:durableId="1973513940">
    <w:abstractNumId w:val="32"/>
  </w:num>
  <w:num w:numId="32" w16cid:durableId="541670651">
    <w:abstractNumId w:val="9"/>
  </w:num>
  <w:num w:numId="33" w16cid:durableId="509833153">
    <w:abstractNumId w:val="21"/>
  </w:num>
  <w:num w:numId="34" w16cid:durableId="869419684">
    <w:abstractNumId w:val="11"/>
  </w:num>
  <w:num w:numId="35" w16cid:durableId="1421291318">
    <w:abstractNumId w:val="38"/>
  </w:num>
  <w:num w:numId="36" w16cid:durableId="577594569">
    <w:abstractNumId w:val="42"/>
  </w:num>
  <w:num w:numId="37" w16cid:durableId="1184830074">
    <w:abstractNumId w:val="25"/>
  </w:num>
  <w:num w:numId="38" w16cid:durableId="274559256">
    <w:abstractNumId w:val="3"/>
  </w:num>
  <w:num w:numId="39" w16cid:durableId="1131747113">
    <w:abstractNumId w:val="49"/>
  </w:num>
  <w:num w:numId="40" w16cid:durableId="1977562724">
    <w:abstractNumId w:val="33"/>
  </w:num>
  <w:num w:numId="41" w16cid:durableId="1570657164">
    <w:abstractNumId w:val="47"/>
  </w:num>
  <w:num w:numId="42" w16cid:durableId="1157766413">
    <w:abstractNumId w:val="2"/>
  </w:num>
  <w:num w:numId="43" w16cid:durableId="1439374910">
    <w:abstractNumId w:val="55"/>
  </w:num>
  <w:num w:numId="44" w16cid:durableId="1734889358">
    <w:abstractNumId w:val="16"/>
  </w:num>
  <w:num w:numId="45" w16cid:durableId="319114264">
    <w:abstractNumId w:val="43"/>
  </w:num>
  <w:num w:numId="46" w16cid:durableId="1130784529">
    <w:abstractNumId w:val="40"/>
  </w:num>
  <w:num w:numId="47" w16cid:durableId="559512752">
    <w:abstractNumId w:val="7"/>
  </w:num>
  <w:num w:numId="48" w16cid:durableId="707069000">
    <w:abstractNumId w:val="59"/>
  </w:num>
  <w:num w:numId="49" w16cid:durableId="1495409438">
    <w:abstractNumId w:val="30"/>
  </w:num>
  <w:num w:numId="50" w16cid:durableId="944964682">
    <w:abstractNumId w:val="48"/>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1"/>
  </w:num>
  <w:num w:numId="58" w16cid:durableId="1197960755">
    <w:abstractNumId w:val="34"/>
  </w:num>
  <w:num w:numId="59" w16cid:durableId="66924157">
    <w:abstractNumId w:val="24"/>
  </w:num>
  <w:num w:numId="60" w16cid:durableId="1091924321">
    <w:abstractNumId w:val="41"/>
  </w:num>
  <w:num w:numId="61" w16cid:durableId="544483763">
    <w:abstractNumId w:val="58"/>
  </w:num>
  <w:num w:numId="62" w16cid:durableId="2131823863">
    <w:abstractNumId w:val="46"/>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huc Pham Thanh">
    <w15:presenceInfo w15:providerId="Windows Live" w15:userId="c206e97f651d98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n-US" w:vendorID="64" w:dllVersion="4096" w:nlCheck="1" w:checkStyle="1"/>
  <w:trackRevision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232B1"/>
    <w:rsid w:val="00036C06"/>
    <w:rsid w:val="00051EDC"/>
    <w:rsid w:val="00053F25"/>
    <w:rsid w:val="00055AE2"/>
    <w:rsid w:val="000574A5"/>
    <w:rsid w:val="00057633"/>
    <w:rsid w:val="00057A00"/>
    <w:rsid w:val="00064513"/>
    <w:rsid w:val="00064C52"/>
    <w:rsid w:val="00065743"/>
    <w:rsid w:val="00066116"/>
    <w:rsid w:val="000673DC"/>
    <w:rsid w:val="0008318F"/>
    <w:rsid w:val="000A45A5"/>
    <w:rsid w:val="000A5F76"/>
    <w:rsid w:val="000B2797"/>
    <w:rsid w:val="000C223A"/>
    <w:rsid w:val="000C379D"/>
    <w:rsid w:val="000C37CC"/>
    <w:rsid w:val="000D3AD1"/>
    <w:rsid w:val="000D3F0F"/>
    <w:rsid w:val="000E2986"/>
    <w:rsid w:val="000E2CE2"/>
    <w:rsid w:val="00100FDF"/>
    <w:rsid w:val="00101BCA"/>
    <w:rsid w:val="00117900"/>
    <w:rsid w:val="00117F3B"/>
    <w:rsid w:val="001227B4"/>
    <w:rsid w:val="001270E5"/>
    <w:rsid w:val="00131491"/>
    <w:rsid w:val="00166062"/>
    <w:rsid w:val="001725C8"/>
    <w:rsid w:val="0018555A"/>
    <w:rsid w:val="00194101"/>
    <w:rsid w:val="00195BAB"/>
    <w:rsid w:val="001A7A69"/>
    <w:rsid w:val="001C1966"/>
    <w:rsid w:val="001C20FB"/>
    <w:rsid w:val="001D25C6"/>
    <w:rsid w:val="001E3830"/>
    <w:rsid w:val="001F186D"/>
    <w:rsid w:val="001F2675"/>
    <w:rsid w:val="001F3022"/>
    <w:rsid w:val="0020245F"/>
    <w:rsid w:val="002066C4"/>
    <w:rsid w:val="00215482"/>
    <w:rsid w:val="002159E3"/>
    <w:rsid w:val="00222A0A"/>
    <w:rsid w:val="00223C44"/>
    <w:rsid w:val="00224020"/>
    <w:rsid w:val="00235A56"/>
    <w:rsid w:val="00244631"/>
    <w:rsid w:val="00267CF2"/>
    <w:rsid w:val="00270199"/>
    <w:rsid w:val="00271985"/>
    <w:rsid w:val="00275EE3"/>
    <w:rsid w:val="00276BC0"/>
    <w:rsid w:val="00283A8B"/>
    <w:rsid w:val="00286F12"/>
    <w:rsid w:val="00294B3B"/>
    <w:rsid w:val="002A2943"/>
    <w:rsid w:val="002A4072"/>
    <w:rsid w:val="002A4C27"/>
    <w:rsid w:val="002B56F6"/>
    <w:rsid w:val="002C0F31"/>
    <w:rsid w:val="002D5D9E"/>
    <w:rsid w:val="002E2A22"/>
    <w:rsid w:val="002E71FE"/>
    <w:rsid w:val="002E7890"/>
    <w:rsid w:val="002F14DD"/>
    <w:rsid w:val="002F3AA7"/>
    <w:rsid w:val="002F4E9A"/>
    <w:rsid w:val="002F5789"/>
    <w:rsid w:val="002F58A3"/>
    <w:rsid w:val="003042EB"/>
    <w:rsid w:val="00305B9C"/>
    <w:rsid w:val="00313423"/>
    <w:rsid w:val="003152FE"/>
    <w:rsid w:val="00320EC2"/>
    <w:rsid w:val="003406C9"/>
    <w:rsid w:val="00351DE7"/>
    <w:rsid w:val="00363E6E"/>
    <w:rsid w:val="00365353"/>
    <w:rsid w:val="003741E0"/>
    <w:rsid w:val="00375CED"/>
    <w:rsid w:val="00397572"/>
    <w:rsid w:val="003A28B7"/>
    <w:rsid w:val="003A55F4"/>
    <w:rsid w:val="003C3F52"/>
    <w:rsid w:val="003C5FF1"/>
    <w:rsid w:val="003D1906"/>
    <w:rsid w:val="003D3C5F"/>
    <w:rsid w:val="003D70AF"/>
    <w:rsid w:val="003E2D72"/>
    <w:rsid w:val="003E6F93"/>
    <w:rsid w:val="003E7A3C"/>
    <w:rsid w:val="0040107D"/>
    <w:rsid w:val="0040269E"/>
    <w:rsid w:val="00416F32"/>
    <w:rsid w:val="00425C9A"/>
    <w:rsid w:val="00425CEC"/>
    <w:rsid w:val="00426765"/>
    <w:rsid w:val="004307B6"/>
    <w:rsid w:val="004312A4"/>
    <w:rsid w:val="00436711"/>
    <w:rsid w:val="00446436"/>
    <w:rsid w:val="00453E91"/>
    <w:rsid w:val="0045433C"/>
    <w:rsid w:val="00456C49"/>
    <w:rsid w:val="00461D4A"/>
    <w:rsid w:val="004744C0"/>
    <w:rsid w:val="0048145D"/>
    <w:rsid w:val="0048176C"/>
    <w:rsid w:val="00485B6F"/>
    <w:rsid w:val="00493711"/>
    <w:rsid w:val="004A1630"/>
    <w:rsid w:val="004A69CF"/>
    <w:rsid w:val="004B5008"/>
    <w:rsid w:val="004C0B47"/>
    <w:rsid w:val="004C1BDB"/>
    <w:rsid w:val="004E761F"/>
    <w:rsid w:val="004F37A0"/>
    <w:rsid w:val="004F4D83"/>
    <w:rsid w:val="004F55F5"/>
    <w:rsid w:val="004F6D45"/>
    <w:rsid w:val="004F7C61"/>
    <w:rsid w:val="005045BA"/>
    <w:rsid w:val="00511C9F"/>
    <w:rsid w:val="005121D7"/>
    <w:rsid w:val="005177C7"/>
    <w:rsid w:val="00517A80"/>
    <w:rsid w:val="00520EDD"/>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C6C85"/>
    <w:rsid w:val="005D2698"/>
    <w:rsid w:val="005E5168"/>
    <w:rsid w:val="005E7A27"/>
    <w:rsid w:val="005F11D0"/>
    <w:rsid w:val="005F5B68"/>
    <w:rsid w:val="00600FF6"/>
    <w:rsid w:val="0060320E"/>
    <w:rsid w:val="0060413E"/>
    <w:rsid w:val="00605131"/>
    <w:rsid w:val="0060783D"/>
    <w:rsid w:val="0061184A"/>
    <w:rsid w:val="00621E01"/>
    <w:rsid w:val="006271B3"/>
    <w:rsid w:val="006320DE"/>
    <w:rsid w:val="0063472B"/>
    <w:rsid w:val="00641982"/>
    <w:rsid w:val="00642F7A"/>
    <w:rsid w:val="00647A73"/>
    <w:rsid w:val="00665018"/>
    <w:rsid w:val="00667CA5"/>
    <w:rsid w:val="00684CBE"/>
    <w:rsid w:val="00686BFD"/>
    <w:rsid w:val="006906E2"/>
    <w:rsid w:val="00690735"/>
    <w:rsid w:val="00692A27"/>
    <w:rsid w:val="00694FB8"/>
    <w:rsid w:val="00697659"/>
    <w:rsid w:val="006B3C95"/>
    <w:rsid w:val="006B5EC0"/>
    <w:rsid w:val="006C0279"/>
    <w:rsid w:val="006C4F04"/>
    <w:rsid w:val="006C6F95"/>
    <w:rsid w:val="006D4BC5"/>
    <w:rsid w:val="006D5D67"/>
    <w:rsid w:val="006E3B0F"/>
    <w:rsid w:val="006E6929"/>
    <w:rsid w:val="006F31DC"/>
    <w:rsid w:val="006F6234"/>
    <w:rsid w:val="0071290E"/>
    <w:rsid w:val="00715884"/>
    <w:rsid w:val="0072719A"/>
    <w:rsid w:val="00737A61"/>
    <w:rsid w:val="007422A6"/>
    <w:rsid w:val="007423CF"/>
    <w:rsid w:val="0074384E"/>
    <w:rsid w:val="0077189B"/>
    <w:rsid w:val="00773667"/>
    <w:rsid w:val="00777428"/>
    <w:rsid w:val="00794E62"/>
    <w:rsid w:val="007B1350"/>
    <w:rsid w:val="007C3AB2"/>
    <w:rsid w:val="007C4B37"/>
    <w:rsid w:val="007C644F"/>
    <w:rsid w:val="007C79A1"/>
    <w:rsid w:val="007D1216"/>
    <w:rsid w:val="007D301E"/>
    <w:rsid w:val="007E3486"/>
    <w:rsid w:val="007E6FA6"/>
    <w:rsid w:val="00805128"/>
    <w:rsid w:val="00827BF4"/>
    <w:rsid w:val="0084531A"/>
    <w:rsid w:val="0084659B"/>
    <w:rsid w:val="00847328"/>
    <w:rsid w:val="00850554"/>
    <w:rsid w:val="00851A98"/>
    <w:rsid w:val="00853FFC"/>
    <w:rsid w:val="0085535F"/>
    <w:rsid w:val="0086601E"/>
    <w:rsid w:val="008757DF"/>
    <w:rsid w:val="00884978"/>
    <w:rsid w:val="00896CFD"/>
    <w:rsid w:val="008976CB"/>
    <w:rsid w:val="008B4AF8"/>
    <w:rsid w:val="008D1D01"/>
    <w:rsid w:val="008E2335"/>
    <w:rsid w:val="008E64E1"/>
    <w:rsid w:val="008E7BF5"/>
    <w:rsid w:val="009161E7"/>
    <w:rsid w:val="00916F4A"/>
    <w:rsid w:val="009207CF"/>
    <w:rsid w:val="00932F92"/>
    <w:rsid w:val="00937705"/>
    <w:rsid w:val="009414E6"/>
    <w:rsid w:val="0094644A"/>
    <w:rsid w:val="00950C6E"/>
    <w:rsid w:val="0095232E"/>
    <w:rsid w:val="00952F03"/>
    <w:rsid w:val="009626A8"/>
    <w:rsid w:val="00982D19"/>
    <w:rsid w:val="00983FF4"/>
    <w:rsid w:val="009B08C5"/>
    <w:rsid w:val="009B34E0"/>
    <w:rsid w:val="009B3E54"/>
    <w:rsid w:val="009C3AC7"/>
    <w:rsid w:val="009C54BC"/>
    <w:rsid w:val="009D14E3"/>
    <w:rsid w:val="009D3696"/>
    <w:rsid w:val="009E6AEB"/>
    <w:rsid w:val="009F24C1"/>
    <w:rsid w:val="009F5CF4"/>
    <w:rsid w:val="009F5DD7"/>
    <w:rsid w:val="00A04B0A"/>
    <w:rsid w:val="00A11B6B"/>
    <w:rsid w:val="00A176EB"/>
    <w:rsid w:val="00A249B4"/>
    <w:rsid w:val="00A27CD0"/>
    <w:rsid w:val="00A5099C"/>
    <w:rsid w:val="00A552E1"/>
    <w:rsid w:val="00A62C54"/>
    <w:rsid w:val="00A73615"/>
    <w:rsid w:val="00A8149B"/>
    <w:rsid w:val="00AA639D"/>
    <w:rsid w:val="00AA7A94"/>
    <w:rsid w:val="00AB2042"/>
    <w:rsid w:val="00AB26E2"/>
    <w:rsid w:val="00AB4DC6"/>
    <w:rsid w:val="00AD6192"/>
    <w:rsid w:val="00AE1321"/>
    <w:rsid w:val="00AE7F45"/>
    <w:rsid w:val="00AE7FCB"/>
    <w:rsid w:val="00AF0598"/>
    <w:rsid w:val="00AF45F8"/>
    <w:rsid w:val="00AF6A7D"/>
    <w:rsid w:val="00B05E06"/>
    <w:rsid w:val="00B06BA1"/>
    <w:rsid w:val="00B077C2"/>
    <w:rsid w:val="00B10F55"/>
    <w:rsid w:val="00B1725B"/>
    <w:rsid w:val="00B2217C"/>
    <w:rsid w:val="00B221DE"/>
    <w:rsid w:val="00B22478"/>
    <w:rsid w:val="00B253E8"/>
    <w:rsid w:val="00B31A14"/>
    <w:rsid w:val="00B372CC"/>
    <w:rsid w:val="00B44F23"/>
    <w:rsid w:val="00B45CC5"/>
    <w:rsid w:val="00B46946"/>
    <w:rsid w:val="00B609C9"/>
    <w:rsid w:val="00B82B30"/>
    <w:rsid w:val="00B92552"/>
    <w:rsid w:val="00BA2773"/>
    <w:rsid w:val="00BA3F3A"/>
    <w:rsid w:val="00BB166A"/>
    <w:rsid w:val="00BB2CC8"/>
    <w:rsid w:val="00BB71C7"/>
    <w:rsid w:val="00BC2615"/>
    <w:rsid w:val="00BE2521"/>
    <w:rsid w:val="00BE447B"/>
    <w:rsid w:val="00BE4598"/>
    <w:rsid w:val="00BF1886"/>
    <w:rsid w:val="00BF204D"/>
    <w:rsid w:val="00BF3024"/>
    <w:rsid w:val="00C046AE"/>
    <w:rsid w:val="00C21E4C"/>
    <w:rsid w:val="00C27312"/>
    <w:rsid w:val="00C277EF"/>
    <w:rsid w:val="00C27D3E"/>
    <w:rsid w:val="00C32906"/>
    <w:rsid w:val="00C330E1"/>
    <w:rsid w:val="00C365A3"/>
    <w:rsid w:val="00C449EE"/>
    <w:rsid w:val="00C576F0"/>
    <w:rsid w:val="00C60633"/>
    <w:rsid w:val="00C65E30"/>
    <w:rsid w:val="00C67001"/>
    <w:rsid w:val="00C75712"/>
    <w:rsid w:val="00C838AC"/>
    <w:rsid w:val="00C84026"/>
    <w:rsid w:val="00C86EAC"/>
    <w:rsid w:val="00C9396E"/>
    <w:rsid w:val="00CA0D20"/>
    <w:rsid w:val="00CA45F9"/>
    <w:rsid w:val="00CA5DF3"/>
    <w:rsid w:val="00CC7A3B"/>
    <w:rsid w:val="00CD3F51"/>
    <w:rsid w:val="00CD4FE0"/>
    <w:rsid w:val="00CD65E1"/>
    <w:rsid w:val="00D3020C"/>
    <w:rsid w:val="00D53897"/>
    <w:rsid w:val="00D70967"/>
    <w:rsid w:val="00D71E7E"/>
    <w:rsid w:val="00D807D3"/>
    <w:rsid w:val="00D8266B"/>
    <w:rsid w:val="00D86C31"/>
    <w:rsid w:val="00D8713D"/>
    <w:rsid w:val="00D96EE6"/>
    <w:rsid w:val="00DA2754"/>
    <w:rsid w:val="00DA7408"/>
    <w:rsid w:val="00DC2369"/>
    <w:rsid w:val="00DE061A"/>
    <w:rsid w:val="00DE166B"/>
    <w:rsid w:val="00DE195D"/>
    <w:rsid w:val="00DE33ED"/>
    <w:rsid w:val="00DF4800"/>
    <w:rsid w:val="00E00A4E"/>
    <w:rsid w:val="00E1239C"/>
    <w:rsid w:val="00E218A9"/>
    <w:rsid w:val="00E41E56"/>
    <w:rsid w:val="00E70465"/>
    <w:rsid w:val="00E74BA5"/>
    <w:rsid w:val="00E7574C"/>
    <w:rsid w:val="00E75DE5"/>
    <w:rsid w:val="00E7688C"/>
    <w:rsid w:val="00E853EB"/>
    <w:rsid w:val="00E87922"/>
    <w:rsid w:val="00E94455"/>
    <w:rsid w:val="00E9619F"/>
    <w:rsid w:val="00EA0CC2"/>
    <w:rsid w:val="00EA2BD9"/>
    <w:rsid w:val="00EA3864"/>
    <w:rsid w:val="00EB4A7E"/>
    <w:rsid w:val="00ED37FE"/>
    <w:rsid w:val="00ED6EF3"/>
    <w:rsid w:val="00EE0922"/>
    <w:rsid w:val="00EE525F"/>
    <w:rsid w:val="00EF5E52"/>
    <w:rsid w:val="00EF5F10"/>
    <w:rsid w:val="00F15D64"/>
    <w:rsid w:val="00F21CB5"/>
    <w:rsid w:val="00F37AE9"/>
    <w:rsid w:val="00F37E5B"/>
    <w:rsid w:val="00F43180"/>
    <w:rsid w:val="00F46F9E"/>
    <w:rsid w:val="00F60C10"/>
    <w:rsid w:val="00F63310"/>
    <w:rsid w:val="00F71332"/>
    <w:rsid w:val="00F83CE4"/>
    <w:rsid w:val="00F84782"/>
    <w:rsid w:val="00F86191"/>
    <w:rsid w:val="00F95225"/>
    <w:rsid w:val="00F9564D"/>
    <w:rsid w:val="00FA2666"/>
    <w:rsid w:val="00FA7109"/>
    <w:rsid w:val="00FA7149"/>
    <w:rsid w:val="00FA7327"/>
    <w:rsid w:val="00FB147D"/>
    <w:rsid w:val="00FB33B9"/>
    <w:rsid w:val="00FB4F26"/>
    <w:rsid w:val="00FB6784"/>
    <w:rsid w:val="00FC64FB"/>
    <w:rsid w:val="00FD16CF"/>
    <w:rsid w:val="00FD2D89"/>
    <w:rsid w:val="00FD448C"/>
    <w:rsid w:val="00FE0142"/>
    <w:rsid w:val="00FF1615"/>
    <w:rsid w:val="00FF2CD8"/>
    <w:rsid w:val="00FF6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FF2CD8"/>
    <w:pPr>
      <w:keepNext/>
      <w:keepLines/>
      <w:tabs>
        <w:tab w:val="left" w:pos="567"/>
      </w:tab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FF2CD8"/>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FF2CD8"/>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FF2CD8"/>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 w:type="paragraph" w:styleId="Revision">
    <w:name w:val="Revision"/>
    <w:hidden/>
    <w:uiPriority w:val="99"/>
    <w:semiHidden/>
    <w:rsid w:val="003A28B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eader" Target="header5.xml"/><Relationship Id="rId68" Type="http://schemas.openxmlformats.org/officeDocument/2006/relationships/hyperlink" Target="http://localhost:3000" TargetMode="External"/><Relationship Id="rId84" Type="http://schemas.openxmlformats.org/officeDocument/2006/relationships/image" Target="media/image64.png"/><Relationship Id="rId89" Type="http://schemas.openxmlformats.org/officeDocument/2006/relationships/header" Target="header8.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hyperlink" Target="https://github.com/PhamPhuc9th12/shoe-fast-be" TargetMode="External"/><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hyperlink" Target="https://github.com/PhamPhuc9th12/shoe-fast-fe" TargetMode="External"/><Relationship Id="rId20" Type="http://schemas.openxmlformats.org/officeDocument/2006/relationships/hyperlink" Target="mailto:pphuc124@gmail.com" TargetMode="External"/><Relationship Id="rId41" Type="http://schemas.openxmlformats.org/officeDocument/2006/relationships/image" Target="media/image26.jp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eader" Target="header7.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4.jp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8.png"/><Relationship Id="rId87"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11134</Words>
  <Characters>63465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2024-12-27T14:53:00Z</dcterms:created>
  <dcterms:modified xsi:type="dcterms:W3CDTF">2024-12-27T14:53:00Z</dcterms:modified>
</cp:coreProperties>
</file>